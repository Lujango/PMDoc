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xls" ContentType="application/vnd.ms-exce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6C4E" w:rsidRDefault="00AA05E3" w:rsidP="00AA05E3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乐花花后台审批系统开发需求规格说明书</w:t>
      </w:r>
    </w:p>
    <w:p w:rsidR="00AA05E3" w:rsidRDefault="00AA05E3" w:rsidP="00AA05E3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（二期）</w:t>
      </w:r>
    </w:p>
    <w:p w:rsidR="00AA05E3" w:rsidRDefault="00AA05E3" w:rsidP="00AA05E3">
      <w:pPr>
        <w:jc w:val="center"/>
        <w:rPr>
          <w:b/>
          <w:sz w:val="32"/>
          <w:szCs w:val="32"/>
        </w:rPr>
      </w:pPr>
    </w:p>
    <w:p w:rsidR="00AA05E3" w:rsidRDefault="00AA05E3" w:rsidP="00AA05E3">
      <w:pPr>
        <w:jc w:val="center"/>
        <w:rPr>
          <w:b/>
          <w:sz w:val="32"/>
          <w:szCs w:val="32"/>
        </w:rPr>
      </w:pPr>
    </w:p>
    <w:p w:rsidR="00AA05E3" w:rsidRDefault="00AA05E3" w:rsidP="00AA05E3">
      <w:p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说明：类型－创建（</w:t>
      </w:r>
      <w:r>
        <w:rPr>
          <w:b/>
          <w:sz w:val="21"/>
          <w:szCs w:val="21"/>
        </w:rPr>
        <w:t>C</w:t>
      </w:r>
      <w:r>
        <w:rPr>
          <w:rFonts w:hint="eastAsia"/>
          <w:b/>
          <w:sz w:val="21"/>
          <w:szCs w:val="21"/>
        </w:rPr>
        <w:t>）、修改（</w:t>
      </w:r>
      <w:r>
        <w:rPr>
          <w:b/>
          <w:sz w:val="21"/>
          <w:szCs w:val="21"/>
        </w:rPr>
        <w:t>U</w:t>
      </w:r>
      <w:r>
        <w:rPr>
          <w:rFonts w:hint="eastAsia"/>
          <w:b/>
          <w:sz w:val="21"/>
          <w:szCs w:val="21"/>
        </w:rPr>
        <w:t>）、删除（</w:t>
      </w:r>
      <w:r>
        <w:rPr>
          <w:b/>
          <w:sz w:val="21"/>
          <w:szCs w:val="21"/>
        </w:rPr>
        <w:t>D</w:t>
      </w:r>
      <w:r>
        <w:rPr>
          <w:rFonts w:hint="eastAsia"/>
          <w:b/>
          <w:sz w:val="21"/>
          <w:szCs w:val="21"/>
        </w:rPr>
        <w:t>）；</w:t>
      </w:r>
    </w:p>
    <w:p w:rsidR="00AA05E3" w:rsidRDefault="00AA05E3" w:rsidP="00AA05E3">
      <w:pPr>
        <w:rPr>
          <w:b/>
          <w:sz w:val="21"/>
          <w:szCs w:val="21"/>
        </w:rPr>
      </w:pPr>
    </w:p>
    <w:tbl>
      <w:tblPr>
        <w:tblStyle w:val="a3"/>
        <w:tblW w:w="8520" w:type="dxa"/>
        <w:tblLayout w:type="fixed"/>
        <w:tblLook w:val="04A0"/>
      </w:tblPr>
      <w:tblGrid>
        <w:gridCol w:w="1418"/>
        <w:gridCol w:w="956"/>
        <w:gridCol w:w="463"/>
        <w:gridCol w:w="1421"/>
        <w:gridCol w:w="1420"/>
        <w:gridCol w:w="1421"/>
        <w:gridCol w:w="1421"/>
      </w:tblGrid>
      <w:tr w:rsidR="00AA05E3" w:rsidTr="0082393C">
        <w:tc>
          <w:tcPr>
            <w:tcW w:w="23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项目名称：</w:t>
            </w:r>
          </w:p>
        </w:tc>
        <w:tc>
          <w:tcPr>
            <w:tcW w:w="614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乐花花后台审批系统开发需求说明</w:t>
            </w:r>
            <w:r w:rsidR="003D0CA9">
              <w:rPr>
                <w:rFonts w:hint="eastAsia"/>
              </w:rPr>
              <w:t>书</w:t>
            </w:r>
          </w:p>
        </w:tc>
      </w:tr>
      <w:tr w:rsidR="00AA05E3" w:rsidTr="0082393C">
        <w:tc>
          <w:tcPr>
            <w:tcW w:w="23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主题：</w:t>
            </w:r>
          </w:p>
        </w:tc>
        <w:tc>
          <w:tcPr>
            <w:tcW w:w="614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需求规格说明书</w:t>
            </w:r>
          </w:p>
        </w:tc>
      </w:tr>
      <w:tr w:rsidR="00AA05E3" w:rsidTr="0082393C">
        <w:tc>
          <w:tcPr>
            <w:tcW w:w="23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说明：</w:t>
            </w:r>
          </w:p>
        </w:tc>
        <w:tc>
          <w:tcPr>
            <w:tcW w:w="614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本文档用于定义乐花花后台审批系统以及与前台交互需求</w:t>
            </w:r>
          </w:p>
        </w:tc>
      </w:tr>
      <w:tr w:rsidR="00AA05E3" w:rsidTr="0082393C">
        <w:tc>
          <w:tcPr>
            <w:tcW w:w="23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适合对象：</w:t>
            </w:r>
          </w:p>
        </w:tc>
        <w:tc>
          <w:tcPr>
            <w:tcW w:w="614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乐花花后台审批系统项目组成员及乐花花项目组</w:t>
            </w:r>
          </w:p>
        </w:tc>
      </w:tr>
      <w:tr w:rsidR="00AA05E3" w:rsidTr="0082393C">
        <w:tc>
          <w:tcPr>
            <w:tcW w:w="852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修订历史：</w:t>
            </w:r>
          </w:p>
        </w:tc>
      </w:tr>
      <w:tr w:rsidR="00AA05E3" w:rsidTr="0082393C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版本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章节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类型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日期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作者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AA05E3" w:rsidTr="0082393C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t>V1.0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5"/>
            </w:pP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t>CREATE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t>2015-07-</w:t>
            </w:r>
            <w:r w:rsidR="009F5C3E">
              <w:rPr>
                <w:rFonts w:hint="eastAsia"/>
              </w:rPr>
              <w:t>23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5"/>
            </w:pPr>
          </w:p>
        </w:tc>
      </w:tr>
      <w:tr w:rsidR="009F5C3E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F5C3E" w:rsidRDefault="00D54E17" w:rsidP="002B46B6">
            <w:pPr>
              <w:pStyle w:val="a5"/>
            </w:pPr>
            <w:r>
              <w:rPr>
                <w:rFonts w:hint="eastAsia"/>
              </w:rPr>
              <w:t>V1.1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F5C3E" w:rsidRDefault="00D54E17" w:rsidP="002B46B6">
            <w:pPr>
              <w:pStyle w:val="a5"/>
            </w:pPr>
            <w:r>
              <w:rPr>
                <w:rFonts w:hint="eastAsia"/>
              </w:rPr>
              <w:t>黑名单管理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F5C3E" w:rsidRDefault="00D54E17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F5C3E" w:rsidRDefault="00D54E17" w:rsidP="002B46B6">
            <w:pPr>
              <w:pStyle w:val="a5"/>
            </w:pPr>
            <w:r>
              <w:rPr>
                <w:rFonts w:hint="eastAsia"/>
              </w:rPr>
              <w:t>2015-08-17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F5C3E" w:rsidRDefault="00D54E17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F5C3E" w:rsidRDefault="00D54E17" w:rsidP="002B46B6">
            <w:pPr>
              <w:pStyle w:val="a5"/>
            </w:pPr>
            <w:r>
              <w:rPr>
                <w:rFonts w:hint="eastAsia"/>
              </w:rPr>
              <w:t>修改规则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，新增规则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6</w:t>
            </w:r>
          </w:p>
        </w:tc>
      </w:tr>
      <w:tr w:rsidR="00D54E17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V1.1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逾期利率变更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2015-08-17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新增</w:t>
            </w:r>
          </w:p>
        </w:tc>
      </w:tr>
      <w:tr w:rsidR="00D54E17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V1.1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2015-08-17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补充数据库表、字段说明</w:t>
            </w:r>
          </w:p>
        </w:tc>
      </w:tr>
      <w:tr w:rsidR="00D54E17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D54E17" w:rsidP="002B46B6">
            <w:pPr>
              <w:pStyle w:val="a5"/>
            </w:pPr>
            <w:r>
              <w:rPr>
                <w:rFonts w:hint="eastAsia"/>
              </w:rPr>
              <w:t>V1.1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54E17" w:rsidRDefault="00BE5515" w:rsidP="002B46B6">
            <w:pPr>
              <w:pStyle w:val="a5"/>
            </w:pPr>
            <w:r>
              <w:rPr>
                <w:rFonts w:hint="eastAsia"/>
              </w:rPr>
              <w:t>合同管理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合同签章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BE5515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BE5515" w:rsidP="002B46B6">
            <w:pPr>
              <w:pStyle w:val="a5"/>
            </w:pPr>
            <w:r>
              <w:rPr>
                <w:rFonts w:hint="eastAsia"/>
              </w:rPr>
              <w:t>2015-08-17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54E17" w:rsidRDefault="00BE5515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54E17" w:rsidRDefault="00CA7EA5" w:rsidP="002B46B6">
            <w:pPr>
              <w:pStyle w:val="a5"/>
            </w:pPr>
            <w:r>
              <w:rPr>
                <w:rFonts w:hint="eastAsia"/>
              </w:rPr>
              <w:t>新增</w:t>
            </w:r>
          </w:p>
        </w:tc>
      </w:tr>
      <w:tr w:rsidR="00233BE7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3BE7" w:rsidRDefault="00233BE7" w:rsidP="002B46B6">
            <w:pPr>
              <w:pStyle w:val="a5"/>
            </w:pPr>
            <w:r>
              <w:rPr>
                <w:rFonts w:hint="eastAsia"/>
              </w:rPr>
              <w:t>V1.2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3BE7" w:rsidRDefault="00233BE7" w:rsidP="002B46B6">
            <w:pPr>
              <w:pStyle w:val="a5"/>
            </w:pPr>
            <w:r>
              <w:rPr>
                <w:rFonts w:hint="eastAsia"/>
              </w:rPr>
              <w:t>客户信息修改接口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3BE7" w:rsidRDefault="00233BE7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3BE7" w:rsidRDefault="00233BE7" w:rsidP="002B46B6">
            <w:pPr>
              <w:pStyle w:val="a5"/>
            </w:pPr>
            <w:r>
              <w:rPr>
                <w:rFonts w:hint="eastAsia"/>
              </w:rPr>
              <w:t>2015-08-18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3BE7" w:rsidRDefault="00233BE7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3BE7" w:rsidRDefault="00233BE7" w:rsidP="002B46B6">
            <w:pPr>
              <w:pStyle w:val="a5"/>
            </w:pPr>
            <w:r>
              <w:rPr>
                <w:rFonts w:hint="eastAsia"/>
              </w:rPr>
              <w:t>新增</w:t>
            </w:r>
          </w:p>
        </w:tc>
      </w:tr>
      <w:tr w:rsidR="008B5BCE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8B5BCE" w:rsidRDefault="008B5BCE" w:rsidP="002B46B6">
            <w:pPr>
              <w:pStyle w:val="a5"/>
            </w:pPr>
            <w:r>
              <w:rPr>
                <w:rFonts w:hint="eastAsia"/>
              </w:rPr>
              <w:t>V1.2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B5BCE" w:rsidRDefault="00C62AD5" w:rsidP="002B46B6">
            <w:pPr>
              <w:pStyle w:val="a5"/>
            </w:pPr>
            <w:r>
              <w:rPr>
                <w:rFonts w:hint="eastAsia"/>
              </w:rPr>
              <w:t>乐花花</w:t>
            </w:r>
            <w:r>
              <w:rPr>
                <w:rFonts w:hint="eastAsia"/>
              </w:rPr>
              <w:t>APP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8B5BCE" w:rsidRDefault="00C62AD5" w:rsidP="002B46B6">
            <w:pPr>
              <w:pStyle w:val="a5"/>
            </w:pPr>
            <w:r>
              <w:rPr>
                <w:rFonts w:hint="eastAsia"/>
              </w:rPr>
              <w:t>DELETE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8B5BCE" w:rsidRDefault="00C62AD5" w:rsidP="002B46B6">
            <w:pPr>
              <w:pStyle w:val="a5"/>
            </w:pPr>
            <w:r>
              <w:rPr>
                <w:rFonts w:hint="eastAsia"/>
              </w:rPr>
              <w:t>2015-08-18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8B5BCE" w:rsidRDefault="00C62AD5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B5BCE" w:rsidRDefault="00C62AD5" w:rsidP="002B46B6">
            <w:pPr>
              <w:pStyle w:val="a5"/>
            </w:pPr>
            <w:r>
              <w:rPr>
                <w:rFonts w:hint="eastAsia"/>
              </w:rPr>
              <w:t>删除（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需求乐花花产品提供的需求为准）</w:t>
            </w:r>
          </w:p>
        </w:tc>
      </w:tr>
      <w:tr w:rsidR="009672A3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672A3" w:rsidRDefault="009672A3" w:rsidP="002B46B6">
            <w:pPr>
              <w:pStyle w:val="a5"/>
            </w:pPr>
            <w:r>
              <w:rPr>
                <w:rFonts w:hint="eastAsia"/>
              </w:rPr>
              <w:t>V1.2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672A3" w:rsidRDefault="009672A3" w:rsidP="002B46B6">
            <w:pPr>
              <w:pStyle w:val="a5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672A3" w:rsidRDefault="009672A3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672A3" w:rsidRDefault="009672A3" w:rsidP="002B46B6">
            <w:pPr>
              <w:pStyle w:val="a5"/>
            </w:pPr>
            <w:r>
              <w:rPr>
                <w:rFonts w:hint="eastAsia"/>
              </w:rPr>
              <w:t>2015-08-18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672A3" w:rsidRDefault="009672A3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672A3" w:rsidRDefault="009672A3" w:rsidP="002B46B6">
            <w:pPr>
              <w:pStyle w:val="a5"/>
            </w:pPr>
            <w:r>
              <w:rPr>
                <w:rFonts w:hint="eastAsia"/>
              </w:rPr>
              <w:t>更新表字段</w:t>
            </w:r>
          </w:p>
        </w:tc>
      </w:tr>
      <w:tr w:rsidR="006F7989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6F7989" w:rsidP="002B46B6">
            <w:pPr>
              <w:pStyle w:val="a5"/>
            </w:pPr>
            <w:r>
              <w:rPr>
                <w:rFonts w:hint="eastAsia"/>
              </w:rPr>
              <w:t>V1.3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F7989" w:rsidRDefault="006F7989" w:rsidP="002B46B6">
            <w:pPr>
              <w:pStyle w:val="a5"/>
            </w:pPr>
            <w:r>
              <w:rPr>
                <w:rFonts w:hint="eastAsia"/>
              </w:rPr>
              <w:t>风控审核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6F7989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6F7989" w:rsidP="002B46B6">
            <w:pPr>
              <w:pStyle w:val="a5"/>
            </w:pPr>
            <w:r>
              <w:rPr>
                <w:rFonts w:hint="eastAsia"/>
              </w:rPr>
              <w:t>2015-08-19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Pr="007C3742" w:rsidRDefault="006F7989" w:rsidP="002B46B6">
            <w:pPr>
              <w:pStyle w:val="a5"/>
            </w:pPr>
            <w:r w:rsidRPr="007C3742"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F7989" w:rsidRPr="007C3742" w:rsidRDefault="006F7989" w:rsidP="002B46B6">
            <w:pPr>
              <w:pStyle w:val="a5"/>
            </w:pPr>
            <w:r w:rsidRPr="007C3742">
              <w:rPr>
                <w:rFonts w:hint="eastAsia"/>
              </w:rPr>
              <w:t>1.</w:t>
            </w:r>
            <w:r w:rsidRPr="007C3742">
              <w:rPr>
                <w:rFonts w:hint="eastAsia"/>
              </w:rPr>
              <w:t>修改补充规则</w:t>
            </w:r>
            <w:r w:rsidRPr="007C3742">
              <w:rPr>
                <w:rFonts w:hint="eastAsia"/>
              </w:rPr>
              <w:t>2</w:t>
            </w:r>
            <w:r w:rsidRPr="007C3742">
              <w:rPr>
                <w:rFonts w:hint="eastAsia"/>
              </w:rPr>
              <w:t>、规则</w:t>
            </w:r>
            <w:r w:rsidRPr="007C3742">
              <w:rPr>
                <w:rFonts w:hint="eastAsia"/>
              </w:rPr>
              <w:t>3</w:t>
            </w:r>
            <w:r w:rsidR="00D974EC" w:rsidRPr="007C3742">
              <w:rPr>
                <w:rFonts w:hint="eastAsia"/>
              </w:rPr>
              <w:t>、新增规则</w:t>
            </w:r>
            <w:r w:rsidR="00D974EC" w:rsidRPr="007C3742">
              <w:rPr>
                <w:rFonts w:hint="eastAsia"/>
              </w:rPr>
              <w:t>4</w:t>
            </w:r>
            <w:r w:rsidR="00D974EC" w:rsidRPr="007C3742">
              <w:rPr>
                <w:rFonts w:hint="eastAsia"/>
              </w:rPr>
              <w:t>、</w:t>
            </w:r>
            <w:r w:rsidR="00D974EC" w:rsidRPr="007C3742">
              <w:rPr>
                <w:rFonts w:hint="eastAsia"/>
              </w:rPr>
              <w:t>5</w:t>
            </w:r>
            <w:r w:rsidRPr="007C3742">
              <w:rPr>
                <w:rFonts w:hint="eastAsia"/>
              </w:rPr>
              <w:t>;</w:t>
            </w:r>
          </w:p>
          <w:p w:rsidR="006F7989" w:rsidRPr="007C3742" w:rsidRDefault="006F7989" w:rsidP="006F7989">
            <w:pPr>
              <w:pStyle w:val="a4"/>
              <w:rPr>
                <w:b/>
              </w:rPr>
            </w:pPr>
            <w:r w:rsidRPr="007C3742">
              <w:rPr>
                <w:rFonts w:hint="eastAsia"/>
                <w:b/>
              </w:rPr>
              <w:t>2.</w:t>
            </w:r>
            <w:r w:rsidRPr="007C3742">
              <w:rPr>
                <w:rFonts w:hint="eastAsia"/>
                <w:b/>
              </w:rPr>
              <w:t>修改</w:t>
            </w:r>
            <w:r w:rsidR="001F35AC" w:rsidRPr="007C3742">
              <w:rPr>
                <w:rFonts w:hint="eastAsia"/>
                <w:b/>
              </w:rPr>
              <w:t>认证信息</w:t>
            </w:r>
            <w:r w:rsidRPr="007C3742">
              <w:rPr>
                <w:rFonts w:hint="eastAsia"/>
                <w:b/>
              </w:rPr>
              <w:t>页面显</w:t>
            </w:r>
            <w:r w:rsidRPr="007C3742">
              <w:rPr>
                <w:rFonts w:hint="eastAsia"/>
                <w:b/>
              </w:rPr>
              <w:lastRenderedPageBreak/>
              <w:t>示，图</w:t>
            </w:r>
            <w:r w:rsidRPr="007C3742">
              <w:rPr>
                <w:rFonts w:hint="eastAsia"/>
                <w:b/>
              </w:rPr>
              <w:t>14</w:t>
            </w:r>
            <w:r w:rsidR="00173AEC" w:rsidRPr="007C3742">
              <w:rPr>
                <w:rFonts w:hint="eastAsia"/>
                <w:b/>
              </w:rPr>
              <w:t>；</w:t>
            </w:r>
          </w:p>
          <w:p w:rsidR="00173AEC" w:rsidRPr="007C3742" w:rsidRDefault="00173AEC" w:rsidP="006F7989">
            <w:pPr>
              <w:pStyle w:val="a4"/>
              <w:rPr>
                <w:b/>
              </w:rPr>
            </w:pPr>
            <w:r w:rsidRPr="007C3742">
              <w:rPr>
                <w:rFonts w:hint="eastAsia"/>
                <w:b/>
              </w:rPr>
              <w:t>3.</w:t>
            </w:r>
            <w:r w:rsidRPr="007C3742">
              <w:rPr>
                <w:rFonts w:hint="eastAsia"/>
                <w:b/>
              </w:rPr>
              <w:t>补充订单状态取值说明；</w:t>
            </w:r>
          </w:p>
        </w:tc>
      </w:tr>
      <w:tr w:rsidR="006F7989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9324FD" w:rsidP="002B46B6">
            <w:pPr>
              <w:pStyle w:val="a5"/>
            </w:pPr>
            <w:r>
              <w:rPr>
                <w:rFonts w:hint="eastAsia"/>
              </w:rPr>
              <w:lastRenderedPageBreak/>
              <w:t>V1.3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F7989" w:rsidRDefault="009324FD" w:rsidP="002B46B6">
            <w:pPr>
              <w:pStyle w:val="a5"/>
            </w:pPr>
            <w:r>
              <w:rPr>
                <w:rFonts w:hint="eastAsia"/>
              </w:rPr>
              <w:t>交易接口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9324FD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9324FD" w:rsidP="002B46B6">
            <w:pPr>
              <w:pStyle w:val="a5"/>
            </w:pPr>
            <w:r>
              <w:rPr>
                <w:rFonts w:hint="eastAsia"/>
              </w:rPr>
              <w:t>2015-08-19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6F7989" w:rsidRDefault="009324FD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F7989" w:rsidRDefault="009324FD" w:rsidP="002B46B6">
            <w:pPr>
              <w:pStyle w:val="a5"/>
            </w:pPr>
            <w:r>
              <w:rPr>
                <w:rFonts w:hint="eastAsia"/>
              </w:rPr>
              <w:t>客户信息提交接口增加“国政通是否已认证”和“快付通是否已认证”字段</w:t>
            </w:r>
          </w:p>
        </w:tc>
      </w:tr>
      <w:tr w:rsidR="00D3236E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236E" w:rsidRDefault="00D3236E" w:rsidP="002B46B6">
            <w:pPr>
              <w:pStyle w:val="a5"/>
            </w:pPr>
            <w:r>
              <w:rPr>
                <w:rFonts w:hint="eastAsia"/>
              </w:rPr>
              <w:t>V1.3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3236E" w:rsidRDefault="00D3236E" w:rsidP="002B46B6">
            <w:pPr>
              <w:pStyle w:val="a5"/>
            </w:pPr>
            <w:r>
              <w:rPr>
                <w:rFonts w:hint="eastAsia"/>
              </w:rPr>
              <w:t>合同作废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236E" w:rsidRDefault="00D3236E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236E" w:rsidRDefault="00D3236E" w:rsidP="002B46B6">
            <w:pPr>
              <w:pStyle w:val="a5"/>
            </w:pPr>
            <w:r>
              <w:rPr>
                <w:rFonts w:hint="eastAsia"/>
              </w:rPr>
              <w:t>2015-08-19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236E" w:rsidRDefault="00D3236E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3236E" w:rsidRDefault="00D3236E" w:rsidP="002B46B6">
            <w:pPr>
              <w:pStyle w:val="a5"/>
            </w:pPr>
            <w:r>
              <w:rPr>
                <w:rFonts w:hint="eastAsia"/>
              </w:rPr>
              <w:t>合同作废，更新业务规则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</w:t>
            </w:r>
            <w:r w:rsidR="00C63BA6">
              <w:rPr>
                <w:rFonts w:hint="eastAsia"/>
              </w:rPr>
              <w:t>修改规则</w:t>
            </w:r>
            <w:r w:rsidR="00C63BA6">
              <w:rPr>
                <w:rFonts w:hint="eastAsia"/>
              </w:rPr>
              <w:t>3</w:t>
            </w:r>
            <w:r w:rsidR="00C63BA6">
              <w:rPr>
                <w:rFonts w:hint="eastAsia"/>
              </w:rPr>
              <w:t>；</w:t>
            </w:r>
          </w:p>
        </w:tc>
      </w:tr>
      <w:tr w:rsidR="00791EA3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91EA3" w:rsidRDefault="00791EA3" w:rsidP="002B46B6">
            <w:pPr>
              <w:pStyle w:val="a5"/>
            </w:pPr>
            <w:r>
              <w:rPr>
                <w:rFonts w:hint="eastAsia"/>
              </w:rPr>
              <w:t>V1.3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1EA3" w:rsidRDefault="00791EA3" w:rsidP="002B46B6">
            <w:pPr>
              <w:pStyle w:val="a5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91EA3" w:rsidRDefault="00791EA3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91EA3" w:rsidRDefault="00791EA3" w:rsidP="002B46B6">
            <w:pPr>
              <w:pStyle w:val="a5"/>
            </w:pPr>
            <w:r>
              <w:rPr>
                <w:rFonts w:hint="eastAsia"/>
              </w:rPr>
              <w:t>2015-08-19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91EA3" w:rsidRDefault="00791EA3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1EA3" w:rsidRDefault="00791EA3" w:rsidP="002B46B6">
            <w:pPr>
              <w:pStyle w:val="a5"/>
            </w:pPr>
            <w:r>
              <w:rPr>
                <w:rFonts w:hint="eastAsia"/>
              </w:rPr>
              <w:t>变更</w:t>
            </w:r>
          </w:p>
        </w:tc>
      </w:tr>
      <w:tr w:rsidR="00BE6E88" w:rsidTr="0082393C">
        <w:trPr>
          <w:trHeight w:val="686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E6E88" w:rsidRDefault="00BE6E88" w:rsidP="002B46B6">
            <w:pPr>
              <w:pStyle w:val="a5"/>
            </w:pPr>
            <w:r>
              <w:rPr>
                <w:rFonts w:hint="eastAsia"/>
              </w:rPr>
              <w:t>V1.4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E6E88" w:rsidRDefault="00BE6E88" w:rsidP="002B46B6">
            <w:pPr>
              <w:pStyle w:val="a5"/>
            </w:pPr>
            <w:r>
              <w:rPr>
                <w:rFonts w:hint="eastAsia"/>
              </w:rPr>
              <w:t>风控审核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E6E88" w:rsidRDefault="00BE6E88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E6E88" w:rsidRDefault="00BE6E88" w:rsidP="002B46B6">
            <w:pPr>
              <w:pStyle w:val="a5"/>
            </w:pPr>
            <w:r>
              <w:rPr>
                <w:rFonts w:hint="eastAsia"/>
              </w:rPr>
              <w:t>2015-08-20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E6E88" w:rsidRDefault="00BE6E88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E6E88" w:rsidRDefault="00BE6E88" w:rsidP="002B46B6">
            <w:pPr>
              <w:pStyle w:val="a5"/>
            </w:pPr>
            <w:r>
              <w:rPr>
                <w:rFonts w:hint="eastAsia"/>
              </w:rPr>
              <w:t>拒单原因更新</w:t>
            </w:r>
            <w:r w:rsidR="004D76A0">
              <w:rPr>
                <w:rFonts w:hint="eastAsia"/>
              </w:rPr>
              <w:t>；</w:t>
            </w:r>
            <w:r w:rsidR="007120E3">
              <w:rPr>
                <w:rFonts w:hint="eastAsia"/>
              </w:rPr>
              <w:t>修改</w:t>
            </w:r>
            <w:r w:rsidR="004D76A0">
              <w:rPr>
                <w:rFonts w:hint="eastAsia"/>
              </w:rPr>
              <w:t>页面字段显示</w:t>
            </w:r>
            <w:r w:rsidR="007120E3">
              <w:rPr>
                <w:rFonts w:hint="eastAsia"/>
              </w:rPr>
              <w:t>，见图</w:t>
            </w:r>
            <w:r w:rsidR="007120E3">
              <w:rPr>
                <w:rFonts w:hint="eastAsia"/>
              </w:rPr>
              <w:t>15</w:t>
            </w:r>
          </w:p>
        </w:tc>
      </w:tr>
      <w:tr w:rsidR="00AA05E3" w:rsidTr="0082393C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BE6E88" w:rsidP="002B46B6">
            <w:pPr>
              <w:pStyle w:val="a5"/>
            </w:pPr>
            <w:r>
              <w:rPr>
                <w:rFonts w:hint="eastAsia"/>
              </w:rPr>
              <w:t>V1.4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326F8C" w:rsidP="002B46B6">
            <w:pPr>
              <w:pStyle w:val="a5"/>
            </w:pPr>
            <w:r>
              <w:rPr>
                <w:rFonts w:hint="eastAsia"/>
              </w:rPr>
              <w:t>财务审批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326F8C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326F8C" w:rsidP="002B46B6">
            <w:pPr>
              <w:pStyle w:val="a5"/>
            </w:pPr>
            <w:r>
              <w:rPr>
                <w:rFonts w:hint="eastAsia"/>
              </w:rPr>
              <w:t>2015-08-21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326F8C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A05E3" w:rsidRDefault="00326F8C" w:rsidP="002B46B6">
            <w:pPr>
              <w:pStyle w:val="a5"/>
            </w:pPr>
            <w:r>
              <w:rPr>
                <w:rFonts w:hint="eastAsia"/>
              </w:rPr>
              <w:t>放款单</w:t>
            </w:r>
            <w:r w:rsidR="00B7171A">
              <w:rPr>
                <w:rFonts w:hint="eastAsia"/>
              </w:rPr>
              <w:t>生成</w:t>
            </w:r>
            <w:r w:rsidR="00E74CD2">
              <w:rPr>
                <w:rFonts w:hint="eastAsia"/>
              </w:rPr>
              <w:t>规则</w:t>
            </w:r>
            <w:r>
              <w:rPr>
                <w:rFonts w:hint="eastAsia"/>
              </w:rPr>
              <w:t>增加规则</w:t>
            </w:r>
            <w:r>
              <w:rPr>
                <w:rFonts w:hint="eastAsia"/>
              </w:rPr>
              <w:t>2</w:t>
            </w:r>
          </w:p>
        </w:tc>
      </w:tr>
      <w:tr w:rsidR="00CB7610" w:rsidTr="0082393C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V1.5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合同签章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2015-08-25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列表新增合同状态字段；增加合同退回功能；</w:t>
            </w:r>
          </w:p>
        </w:tc>
      </w:tr>
      <w:tr w:rsidR="00CB7610" w:rsidTr="0082393C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V1.5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到期提醒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UPDATE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2015-08-25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褚家伊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B7610" w:rsidRDefault="00CB7610" w:rsidP="002B46B6">
            <w:pPr>
              <w:pStyle w:val="a5"/>
            </w:pPr>
            <w:r>
              <w:rPr>
                <w:rFonts w:hint="eastAsia"/>
              </w:rPr>
              <w:t>更新放款日期取值；</w:t>
            </w:r>
          </w:p>
        </w:tc>
      </w:tr>
      <w:tr w:rsidR="00F93276" w:rsidTr="0082393C">
        <w:trPr>
          <w:ins w:id="0" w:author="chujiayi" w:date="2015-08-27T10:53:00Z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93276" w:rsidRDefault="00F93276" w:rsidP="002B46B6">
            <w:pPr>
              <w:pStyle w:val="a5"/>
              <w:rPr>
                <w:ins w:id="1" w:author="chujiayi" w:date="2015-08-27T10:53:00Z"/>
              </w:rPr>
            </w:pPr>
            <w:ins w:id="2" w:author="chujiayi" w:date="2015-08-27T10:53:00Z">
              <w:r>
                <w:rPr>
                  <w:rFonts w:hint="eastAsia"/>
                </w:rPr>
                <w:t>V1.6</w:t>
              </w:r>
            </w:ins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93276" w:rsidRDefault="0016160D" w:rsidP="002B46B6">
            <w:pPr>
              <w:pStyle w:val="a5"/>
              <w:rPr>
                <w:ins w:id="3" w:author="chujiayi" w:date="2015-08-27T10:53:00Z"/>
              </w:rPr>
            </w:pPr>
            <w:ins w:id="4" w:author="chujiayi" w:date="2015-08-27T10:53:00Z">
              <w:r>
                <w:rPr>
                  <w:rFonts w:hint="eastAsia"/>
                </w:rPr>
                <w:t>黑名单管理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93276" w:rsidRDefault="0016160D" w:rsidP="002B46B6">
            <w:pPr>
              <w:pStyle w:val="a5"/>
              <w:rPr>
                <w:ins w:id="5" w:author="chujiayi" w:date="2015-08-27T10:53:00Z"/>
              </w:rPr>
            </w:pPr>
            <w:ins w:id="6" w:author="chujiayi" w:date="2015-08-27T10:53:00Z">
              <w:r>
                <w:rPr>
                  <w:rFonts w:hint="eastAsia"/>
                </w:rPr>
                <w:t>UPDATE</w:t>
              </w:r>
            </w:ins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93276" w:rsidRDefault="0016160D" w:rsidP="002B46B6">
            <w:pPr>
              <w:pStyle w:val="a5"/>
              <w:rPr>
                <w:ins w:id="7" w:author="chujiayi" w:date="2015-08-27T10:53:00Z"/>
              </w:rPr>
            </w:pPr>
            <w:ins w:id="8" w:author="chujiayi" w:date="2015-08-27T10:53:00Z">
              <w:r>
                <w:rPr>
                  <w:rFonts w:hint="eastAsia"/>
                </w:rPr>
                <w:t>2015-08-27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93276" w:rsidRDefault="0016160D" w:rsidP="002B46B6">
            <w:pPr>
              <w:pStyle w:val="a5"/>
              <w:rPr>
                <w:ins w:id="9" w:author="chujiayi" w:date="2015-08-27T10:53:00Z"/>
              </w:rPr>
            </w:pPr>
            <w:ins w:id="10" w:author="chujiayi" w:date="2015-08-27T10:53:00Z">
              <w:r>
                <w:rPr>
                  <w:rFonts w:hint="eastAsia"/>
                </w:rPr>
                <w:t>褚家伊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93276" w:rsidRDefault="00020DFB" w:rsidP="002B46B6">
            <w:pPr>
              <w:pStyle w:val="a5"/>
              <w:rPr>
                <w:ins w:id="11" w:author="chujiayi" w:date="2015-08-27T10:53:00Z"/>
              </w:rPr>
            </w:pPr>
            <w:ins w:id="12" w:author="chujiayi" w:date="2015-08-27T10:54:00Z">
              <w:r>
                <w:rPr>
                  <w:rFonts w:hint="eastAsia"/>
                </w:rPr>
                <w:t>导入模板详情修改为必填；</w:t>
              </w:r>
            </w:ins>
          </w:p>
        </w:tc>
      </w:tr>
      <w:tr w:rsidR="00DA68D9" w:rsidTr="0082393C">
        <w:trPr>
          <w:ins w:id="13" w:author="chujiayi" w:date="2015-08-28T11:40:00Z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14" w:author="chujiayi" w:date="2015-08-28T11:40:00Z"/>
                <w:rFonts w:hint="eastAsia"/>
              </w:rPr>
            </w:pPr>
            <w:ins w:id="15" w:author="chujiayi" w:date="2015-08-28T11:40:00Z">
              <w:r>
                <w:rPr>
                  <w:rFonts w:hint="eastAsia"/>
                </w:rPr>
                <w:t>V1.6</w:t>
              </w:r>
            </w:ins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16" w:author="chujiayi" w:date="2015-08-28T11:40:00Z"/>
                <w:rFonts w:hint="eastAsia"/>
              </w:rPr>
            </w:pPr>
            <w:ins w:id="17" w:author="chujiayi" w:date="2015-08-28T11:40:00Z">
              <w:r>
                <w:rPr>
                  <w:rFonts w:hint="eastAsia"/>
                </w:rPr>
                <w:t>风控审批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18" w:author="chujiayi" w:date="2015-08-28T11:40:00Z"/>
                <w:rFonts w:hint="eastAsia"/>
              </w:rPr>
            </w:pPr>
            <w:ins w:id="19" w:author="chujiayi" w:date="2015-08-28T11:40:00Z">
              <w:r>
                <w:rPr>
                  <w:rFonts w:hint="eastAsia"/>
                </w:rPr>
                <w:t>UPDATE</w:t>
              </w:r>
            </w:ins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20" w:author="chujiayi" w:date="2015-08-28T11:40:00Z"/>
                <w:rFonts w:hint="eastAsia"/>
              </w:rPr>
            </w:pPr>
            <w:ins w:id="21" w:author="chujiayi" w:date="2015-08-28T11:40:00Z">
              <w:r>
                <w:rPr>
                  <w:rFonts w:hint="eastAsia"/>
                </w:rPr>
                <w:t>2015-08-28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22" w:author="chujiayi" w:date="2015-08-28T11:40:00Z"/>
                <w:rFonts w:hint="eastAsia"/>
              </w:rPr>
            </w:pPr>
            <w:ins w:id="23" w:author="chujiayi" w:date="2015-08-28T11:40:00Z">
              <w:r>
                <w:rPr>
                  <w:rFonts w:hint="eastAsia"/>
                </w:rPr>
                <w:t>褚家伊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24" w:author="chujiayi" w:date="2015-08-28T11:40:00Z"/>
                <w:rFonts w:hint="eastAsia"/>
              </w:rPr>
            </w:pPr>
            <w:ins w:id="25" w:author="chujiayi" w:date="2015-08-28T11:40:00Z">
              <w:r>
                <w:rPr>
                  <w:rFonts w:hint="eastAsia"/>
                </w:rPr>
                <w:t>增加规则</w:t>
              </w:r>
            </w:ins>
          </w:p>
        </w:tc>
      </w:tr>
      <w:tr w:rsidR="00DA68D9" w:rsidTr="0082393C">
        <w:trPr>
          <w:ins w:id="26" w:author="chujiayi" w:date="2015-08-28T11:40:00Z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27" w:author="chujiayi" w:date="2015-08-28T11:40:00Z"/>
                <w:rFonts w:hint="eastAsia"/>
              </w:rPr>
            </w:pPr>
            <w:ins w:id="28" w:author="chujiayi" w:date="2015-08-28T11:41:00Z">
              <w:r>
                <w:rPr>
                  <w:rFonts w:hint="eastAsia"/>
                </w:rPr>
                <w:t>V1.6</w:t>
              </w:r>
            </w:ins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29" w:author="chujiayi" w:date="2015-08-28T11:40:00Z"/>
                <w:rFonts w:hint="eastAsia"/>
              </w:rPr>
            </w:pPr>
            <w:ins w:id="30" w:author="chujiayi" w:date="2015-08-28T11:41:00Z">
              <w:r>
                <w:rPr>
                  <w:rFonts w:hint="eastAsia"/>
                </w:rPr>
                <w:t>数据库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31" w:author="chujiayi" w:date="2015-08-28T11:40:00Z"/>
                <w:rFonts w:hint="eastAsia"/>
              </w:rPr>
            </w:pPr>
            <w:ins w:id="32" w:author="chujiayi" w:date="2015-08-28T11:41:00Z">
              <w:r>
                <w:rPr>
                  <w:rFonts w:hint="eastAsia"/>
                </w:rPr>
                <w:t>UPDATE</w:t>
              </w:r>
            </w:ins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33" w:author="chujiayi" w:date="2015-08-28T11:40:00Z"/>
                <w:rFonts w:hint="eastAsia"/>
              </w:rPr>
            </w:pPr>
            <w:ins w:id="34" w:author="chujiayi" w:date="2015-08-28T11:41:00Z">
              <w:r>
                <w:rPr>
                  <w:rFonts w:hint="eastAsia"/>
                </w:rPr>
                <w:t>2015-08-28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35" w:author="chujiayi" w:date="2015-08-28T11:40:00Z"/>
                <w:rFonts w:hint="eastAsia"/>
              </w:rPr>
            </w:pPr>
            <w:ins w:id="36" w:author="chujiayi" w:date="2015-08-28T11:41:00Z">
              <w:r>
                <w:rPr>
                  <w:rFonts w:hint="eastAsia"/>
                </w:rPr>
                <w:t>褚家伊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37" w:author="chujiayi" w:date="2015-08-28T11:40:00Z"/>
                <w:rFonts w:hint="eastAsia"/>
              </w:rPr>
            </w:pPr>
            <w:ins w:id="38" w:author="chujiayi" w:date="2015-08-28T11:41:00Z">
              <w:r>
                <w:rPr>
                  <w:rFonts w:hint="eastAsia"/>
                </w:rPr>
                <w:t>合同表增加字段</w:t>
              </w:r>
            </w:ins>
          </w:p>
        </w:tc>
      </w:tr>
      <w:tr w:rsidR="00DA68D9" w:rsidTr="0082393C">
        <w:trPr>
          <w:ins w:id="39" w:author="chujiayi" w:date="2015-08-28T11:41:00Z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40" w:author="chujiayi" w:date="2015-08-28T11:41:00Z"/>
                <w:rFonts w:hint="eastAsia"/>
              </w:rPr>
            </w:pPr>
            <w:ins w:id="41" w:author="chujiayi" w:date="2015-08-28T11:41:00Z">
              <w:r>
                <w:rPr>
                  <w:rFonts w:hint="eastAsia"/>
                </w:rPr>
                <w:t>V1.6</w:t>
              </w:r>
            </w:ins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42" w:author="chujiayi" w:date="2015-08-28T11:41:00Z"/>
                <w:rFonts w:hint="eastAsia"/>
              </w:rPr>
            </w:pPr>
            <w:ins w:id="43" w:author="chujiayi" w:date="2015-08-28T11:41:00Z">
              <w:r>
                <w:rPr>
                  <w:rFonts w:hint="eastAsia"/>
                </w:rPr>
                <w:t>数据库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44" w:author="chujiayi" w:date="2015-08-28T11:41:00Z"/>
                <w:rFonts w:hint="eastAsia"/>
              </w:rPr>
            </w:pPr>
            <w:ins w:id="45" w:author="chujiayi" w:date="2015-08-28T11:41:00Z">
              <w:r>
                <w:rPr>
                  <w:rFonts w:hint="eastAsia"/>
                </w:rPr>
                <w:t>UPDATE</w:t>
              </w:r>
            </w:ins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46" w:author="chujiayi" w:date="2015-08-28T11:41:00Z"/>
                <w:rFonts w:hint="eastAsia"/>
              </w:rPr>
            </w:pPr>
            <w:ins w:id="47" w:author="chujiayi" w:date="2015-08-28T11:41:00Z">
              <w:r>
                <w:rPr>
                  <w:rFonts w:hint="eastAsia"/>
                </w:rPr>
                <w:t>2015-08-28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DA68D9" w:rsidP="002B46B6">
            <w:pPr>
              <w:pStyle w:val="a5"/>
              <w:rPr>
                <w:ins w:id="48" w:author="chujiayi" w:date="2015-08-28T11:41:00Z"/>
                <w:rFonts w:hint="eastAsia"/>
              </w:rPr>
            </w:pPr>
            <w:ins w:id="49" w:author="chujiayi" w:date="2015-08-28T11:41:00Z">
              <w:r>
                <w:rPr>
                  <w:rFonts w:hint="eastAsia"/>
                </w:rPr>
                <w:t>褚家伊</w:t>
              </w:r>
            </w:ins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A68D9" w:rsidRDefault="00595629" w:rsidP="002B46B6">
            <w:pPr>
              <w:pStyle w:val="a5"/>
              <w:rPr>
                <w:ins w:id="50" w:author="chujiayi" w:date="2015-08-28T11:41:00Z"/>
                <w:rFonts w:hint="eastAsia"/>
              </w:rPr>
            </w:pPr>
            <w:ins w:id="51" w:author="chujiayi" w:date="2015-08-28T11:41:00Z">
              <w:r>
                <w:rPr>
                  <w:rFonts w:hint="eastAsia"/>
                </w:rPr>
                <w:t>更新逾期利率变更方案</w:t>
              </w:r>
            </w:ins>
          </w:p>
        </w:tc>
      </w:tr>
    </w:tbl>
    <w:p w:rsidR="00AA05E3" w:rsidRDefault="00AA05E3" w:rsidP="00AA05E3"/>
    <w:p w:rsidR="00AA05E3" w:rsidRDefault="00AA05E3" w:rsidP="00394452">
      <w:pPr>
        <w:pStyle w:val="1"/>
      </w:pPr>
      <w:r>
        <w:rPr>
          <w:rFonts w:hint="eastAsia"/>
        </w:rPr>
        <w:lastRenderedPageBreak/>
        <w:t>个贷系统主功能描述一览表</w:t>
      </w:r>
      <w:r w:rsidR="00B34B6C">
        <w:rPr>
          <w:rFonts w:hint="eastAsia"/>
        </w:rPr>
        <w:t>（要补充）</w:t>
      </w:r>
    </w:p>
    <w:tbl>
      <w:tblPr>
        <w:tblStyle w:val="a3"/>
        <w:tblW w:w="8040" w:type="dxa"/>
        <w:tblLayout w:type="fixed"/>
        <w:tblLook w:val="04A0"/>
      </w:tblPr>
      <w:tblGrid>
        <w:gridCol w:w="2092"/>
        <w:gridCol w:w="3824"/>
        <w:gridCol w:w="2124"/>
      </w:tblGrid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章节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产品功能描述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AA05E3" w:rsidRDefault="00AA05E3" w:rsidP="002B46B6">
            <w:pPr>
              <w:pStyle w:val="a5"/>
            </w:pPr>
            <w:r>
              <w:rPr>
                <w:rFonts w:hint="eastAsia"/>
              </w:rPr>
              <w:t>优先级</w:t>
            </w:r>
          </w:p>
        </w:tc>
      </w:tr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</w:tr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</w:tr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</w:tr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</w:tr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</w:tr>
      <w:tr w:rsidR="00AA05E3" w:rsidTr="00AA05E3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A05E3" w:rsidRDefault="00AA05E3" w:rsidP="002B46B6">
            <w:pPr>
              <w:pStyle w:val="a4"/>
            </w:pPr>
          </w:p>
        </w:tc>
      </w:tr>
    </w:tbl>
    <w:p w:rsidR="00AA05E3" w:rsidRDefault="00AA05E3" w:rsidP="00AA05E3">
      <w:pPr>
        <w:rPr>
          <w:sz w:val="21"/>
          <w:szCs w:val="21"/>
        </w:rPr>
      </w:pPr>
    </w:p>
    <w:p w:rsidR="00AA05E3" w:rsidRDefault="00AA05E3" w:rsidP="00AA05E3"/>
    <w:p w:rsidR="00AA05E3" w:rsidRDefault="00AA05E3" w:rsidP="00394452">
      <w:pPr>
        <w:pStyle w:val="1"/>
      </w:pPr>
      <w:r>
        <w:rPr>
          <w:rFonts w:hint="eastAsia"/>
        </w:rPr>
        <w:t>系统概述</w:t>
      </w:r>
    </w:p>
    <w:p w:rsidR="005E1BF1" w:rsidRDefault="00D337BD" w:rsidP="00AA05E3">
      <w:pPr>
        <w:pStyle w:val="1"/>
        <w:tabs>
          <w:tab w:val="left" w:pos="432"/>
        </w:tabs>
        <w:spacing w:line="576" w:lineRule="auto"/>
        <w:rPr>
          <w:b w:val="0"/>
        </w:rPr>
      </w:pPr>
      <w:bookmarkStart w:id="52" w:name="_乐花花APP"/>
      <w:bookmarkStart w:id="53" w:name="_功能概述"/>
      <w:bookmarkStart w:id="54" w:name="_流程图"/>
      <w:bookmarkEnd w:id="52"/>
      <w:bookmarkEnd w:id="53"/>
      <w:bookmarkEnd w:id="54"/>
      <w:r>
        <w:rPr>
          <w:rFonts w:hint="eastAsia"/>
          <w:b w:val="0"/>
        </w:rPr>
        <w:t>乐花花商城</w:t>
      </w:r>
      <w:r w:rsidR="00F06EBC">
        <w:rPr>
          <w:rFonts w:hint="eastAsia"/>
          <w:b w:val="0"/>
        </w:rPr>
        <w:t>系统</w:t>
      </w:r>
    </w:p>
    <w:p w:rsidR="00A17904" w:rsidRDefault="00A17904" w:rsidP="00743974">
      <w:pPr>
        <w:pStyle w:val="3"/>
      </w:pPr>
      <w:r>
        <w:rPr>
          <w:rFonts w:hint="eastAsia"/>
        </w:rPr>
        <w:t>优化功能</w:t>
      </w:r>
    </w:p>
    <w:p w:rsidR="009B163F" w:rsidRDefault="00CB588D" w:rsidP="004D03F8">
      <w:pPr>
        <w:pStyle w:val="ac"/>
        <w:numPr>
          <w:ilvl w:val="0"/>
          <w:numId w:val="20"/>
        </w:numPr>
        <w:ind w:firstLineChars="0"/>
      </w:pPr>
      <w:r>
        <w:rPr>
          <w:rFonts w:hint="eastAsia"/>
        </w:rPr>
        <w:t>与审批系统</w:t>
      </w:r>
      <w:r w:rsidR="00BC128E">
        <w:rPr>
          <w:rFonts w:hint="eastAsia"/>
        </w:rPr>
        <w:t>接口增加“学信网密码”字段的录入；</w:t>
      </w:r>
    </w:p>
    <w:p w:rsidR="00BC128E" w:rsidRDefault="00D11C20" w:rsidP="004D03F8">
      <w:pPr>
        <w:pStyle w:val="ac"/>
        <w:numPr>
          <w:ilvl w:val="0"/>
          <w:numId w:val="20"/>
        </w:numPr>
        <w:ind w:firstLineChars="0"/>
      </w:pPr>
      <w:r>
        <w:rPr>
          <w:rFonts w:hint="eastAsia"/>
        </w:rPr>
        <w:t>风控驳回</w:t>
      </w:r>
      <w:r w:rsidR="004914E7">
        <w:rPr>
          <w:rFonts w:hint="eastAsia"/>
        </w:rPr>
        <w:t>订单</w:t>
      </w:r>
      <w:r w:rsidR="005D5DC9">
        <w:rPr>
          <w:rFonts w:hint="eastAsia"/>
        </w:rPr>
        <w:t>（审批系统发送通知，并提供驳回理由）</w:t>
      </w:r>
      <w:r>
        <w:rPr>
          <w:rFonts w:hint="eastAsia"/>
        </w:rPr>
        <w:t>，</w:t>
      </w:r>
      <w:r w:rsidR="00956426">
        <w:rPr>
          <w:rFonts w:hint="eastAsia"/>
        </w:rPr>
        <w:t>PC</w:t>
      </w:r>
      <w:r w:rsidR="00956426">
        <w:rPr>
          <w:rFonts w:hint="eastAsia"/>
        </w:rPr>
        <w:t>端和</w:t>
      </w:r>
      <w:r w:rsidR="00956426">
        <w:rPr>
          <w:rFonts w:hint="eastAsia"/>
        </w:rPr>
        <w:t>APP</w:t>
      </w:r>
      <w:r w:rsidR="00956426">
        <w:rPr>
          <w:rFonts w:hint="eastAsia"/>
        </w:rPr>
        <w:t>端需要显示驳回理由，并</w:t>
      </w:r>
      <w:r>
        <w:rPr>
          <w:rFonts w:hint="eastAsia"/>
        </w:rPr>
        <w:t>开放客户修改个人信息权限，客户修改个人信息后，点击重新提交，将状态更新为“审核中”；如果客户未修改任何信息，直接点击“重新提交”，则提示客户不能提交；</w:t>
      </w:r>
      <w:r w:rsidR="00FC6CFF">
        <w:rPr>
          <w:rFonts w:hint="eastAsia"/>
        </w:rPr>
        <w:t>参见</w:t>
      </w:r>
      <w:hyperlink w:anchor="_乐花花APP" w:history="1">
        <w:r w:rsidR="00FC6CFF" w:rsidRPr="00FC6CFF">
          <w:rPr>
            <w:rStyle w:val="af1"/>
            <w:rFonts w:hint="eastAsia"/>
          </w:rPr>
          <w:t>3.2</w:t>
        </w:r>
        <w:r w:rsidR="00FC6CFF" w:rsidRPr="00FC6CFF">
          <w:rPr>
            <w:rStyle w:val="af1"/>
            <w:rFonts w:hint="eastAsia"/>
          </w:rPr>
          <w:t>个人信息驳回补录</w:t>
        </w:r>
      </w:hyperlink>
      <w:r w:rsidR="00363880">
        <w:rPr>
          <w:rFonts w:hint="eastAsia"/>
        </w:rPr>
        <w:t>；</w:t>
      </w:r>
      <w:r w:rsidR="00DE61E9">
        <w:rPr>
          <w:rFonts w:hint="eastAsia"/>
        </w:rPr>
        <w:t>PC</w:t>
      </w:r>
      <w:r w:rsidR="00DE61E9">
        <w:rPr>
          <w:rFonts w:hint="eastAsia"/>
        </w:rPr>
        <w:t>端与</w:t>
      </w:r>
      <w:r w:rsidR="00DE61E9">
        <w:rPr>
          <w:rFonts w:hint="eastAsia"/>
        </w:rPr>
        <w:t>APP</w:t>
      </w:r>
      <w:r w:rsidR="00DE61E9">
        <w:rPr>
          <w:rFonts w:hint="eastAsia"/>
        </w:rPr>
        <w:t>功能相同；</w:t>
      </w:r>
    </w:p>
    <w:p w:rsidR="003D204B" w:rsidRDefault="003D204B" w:rsidP="003D204B">
      <w:r>
        <w:rPr>
          <w:rFonts w:hint="eastAsia"/>
          <w:noProof/>
        </w:rPr>
        <w:lastRenderedPageBreak/>
        <w:drawing>
          <wp:inline distT="0" distB="0" distL="0" distR="0">
            <wp:extent cx="5274310" cy="3161776"/>
            <wp:effectExtent l="19050" t="0" r="254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653" w:rsidRDefault="00E96653" w:rsidP="004D03F8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当审批系统将订单驳回，则客户在补充完资料后可以重新提交该订单：</w:t>
      </w:r>
    </w:p>
    <w:p w:rsidR="00E96653" w:rsidRDefault="00E96653" w:rsidP="004D03F8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重新提交时校验客户信息是否有修改，如果没有修改内容，则不能提交；</w:t>
      </w:r>
    </w:p>
    <w:p w:rsidR="00E96653" w:rsidRDefault="00E96653" w:rsidP="004D03F8">
      <w:pPr>
        <w:pStyle w:val="ac"/>
        <w:numPr>
          <w:ilvl w:val="0"/>
          <w:numId w:val="17"/>
        </w:numPr>
        <w:ind w:firstLineChars="0"/>
      </w:pPr>
      <w:r>
        <w:rPr>
          <w:rFonts w:hint="eastAsia"/>
        </w:rPr>
        <w:t>订单详情页面需要展示被驳回的信息：</w:t>
      </w:r>
    </w:p>
    <w:p w:rsidR="00E96653" w:rsidRDefault="00E96653" w:rsidP="003D204B">
      <w:r>
        <w:rPr>
          <w:noProof/>
        </w:rPr>
        <w:drawing>
          <wp:inline distT="0" distB="0" distL="0" distR="0">
            <wp:extent cx="5274310" cy="2850926"/>
            <wp:effectExtent l="19050" t="0" r="2540" b="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DC" w:rsidRDefault="009B03DC" w:rsidP="004D03F8">
      <w:pPr>
        <w:pStyle w:val="ac"/>
        <w:numPr>
          <w:ilvl w:val="0"/>
          <w:numId w:val="20"/>
        </w:numPr>
        <w:ind w:firstLineChars="0"/>
      </w:pPr>
      <w:r>
        <w:rPr>
          <w:rFonts w:hint="eastAsia"/>
        </w:rPr>
        <w:t>增加通讯录上传给审批系统的交易接口功能，见</w:t>
      </w:r>
      <w:hyperlink w:anchor="_乐花花APP" w:history="1">
        <w:r w:rsidRPr="009B03DC">
          <w:rPr>
            <w:rStyle w:val="af1"/>
            <w:rFonts w:hint="eastAsia"/>
          </w:rPr>
          <w:t>3.3</w:t>
        </w:r>
        <w:r w:rsidRPr="009B03DC">
          <w:rPr>
            <w:rStyle w:val="af1"/>
            <w:rFonts w:hint="eastAsia"/>
          </w:rPr>
          <w:t>上传手机通讯录</w:t>
        </w:r>
      </w:hyperlink>
      <w:r w:rsidR="00A5606C">
        <w:rPr>
          <w:rFonts w:hint="eastAsia"/>
        </w:rPr>
        <w:t>；</w:t>
      </w:r>
    </w:p>
    <w:p w:rsidR="006D5D35" w:rsidRDefault="0039528C" w:rsidP="004D03F8">
      <w:pPr>
        <w:pStyle w:val="ac"/>
        <w:numPr>
          <w:ilvl w:val="0"/>
          <w:numId w:val="20"/>
        </w:numPr>
        <w:ind w:firstLineChars="0"/>
      </w:pPr>
      <w:r>
        <w:rPr>
          <w:rFonts w:hint="eastAsia"/>
        </w:rPr>
        <w:t>增加国政通交易接口，见</w:t>
      </w:r>
      <w:hyperlink w:anchor="_功能概述" w:history="1">
        <w:r w:rsidRPr="0039528C">
          <w:rPr>
            <w:rStyle w:val="af1"/>
            <w:rFonts w:hint="eastAsia"/>
          </w:rPr>
          <w:t>3.4</w:t>
        </w:r>
        <w:r w:rsidRPr="0039528C">
          <w:rPr>
            <w:rStyle w:val="af1"/>
            <w:rFonts w:hint="eastAsia"/>
          </w:rPr>
          <w:t>国政通交易接口对接</w:t>
        </w:r>
      </w:hyperlink>
      <w:r w:rsidR="006D5D35">
        <w:rPr>
          <w:rFonts w:hint="eastAsia"/>
        </w:rPr>
        <w:t>；</w:t>
      </w:r>
    </w:p>
    <w:p w:rsidR="00B25719" w:rsidRDefault="00B25719" w:rsidP="004D03F8">
      <w:pPr>
        <w:pStyle w:val="ac"/>
        <w:numPr>
          <w:ilvl w:val="0"/>
          <w:numId w:val="20"/>
        </w:numPr>
        <w:ind w:firstLineChars="0"/>
      </w:pPr>
      <w:r>
        <w:rPr>
          <w:rFonts w:hint="eastAsia"/>
        </w:rPr>
        <w:t>增加提供审批系统修改客户信息的交易接口，</w:t>
      </w:r>
      <w:r w:rsidR="006D1561">
        <w:rPr>
          <w:rFonts w:hint="eastAsia"/>
        </w:rPr>
        <w:t>审批系统修改客户信息后，需同步给商城系统；可修改项有：宿舍地址、联系人姓名、联系人电话号码；</w:t>
      </w:r>
    </w:p>
    <w:p w:rsidR="001C11BB" w:rsidRDefault="001C11BB" w:rsidP="00743974">
      <w:pPr>
        <w:pStyle w:val="3"/>
      </w:pPr>
      <w:r>
        <w:rPr>
          <w:rFonts w:hint="eastAsia"/>
        </w:rPr>
        <w:lastRenderedPageBreak/>
        <w:t>客户信息修改接口</w:t>
      </w:r>
    </w:p>
    <w:p w:rsidR="00720FFF" w:rsidRDefault="00720FFF" w:rsidP="00720FFF">
      <w:pPr>
        <w:pStyle w:val="4"/>
      </w:pPr>
      <w:r>
        <w:rPr>
          <w:rFonts w:hint="eastAsia"/>
        </w:rPr>
        <w:t>功能概述</w:t>
      </w:r>
    </w:p>
    <w:p w:rsidR="00720FFF" w:rsidRPr="00720FFF" w:rsidRDefault="00720FFF" w:rsidP="00720FFF">
      <w:pPr>
        <w:ind w:firstLineChars="200" w:firstLine="480"/>
      </w:pPr>
      <w:r>
        <w:rPr>
          <w:rFonts w:hint="eastAsia"/>
        </w:rPr>
        <w:t>审批系统风控审批时，会修改部分客户信息，需要同步给商城系统，接口</w:t>
      </w:r>
      <w:r w:rsidR="00535BAB">
        <w:rPr>
          <w:rFonts w:hint="eastAsia"/>
        </w:rPr>
        <w:t>输入输出项</w:t>
      </w:r>
      <w:r>
        <w:rPr>
          <w:rFonts w:hint="eastAsia"/>
        </w:rPr>
        <w:t>如下：</w:t>
      </w:r>
    </w:p>
    <w:p w:rsidR="006D7BDD" w:rsidRDefault="006D7BDD" w:rsidP="006D7BDD">
      <w:r>
        <w:rPr>
          <w:rFonts w:hint="eastAsia"/>
        </w:rPr>
        <w:t>发起方：审批系统</w:t>
      </w:r>
    </w:p>
    <w:p w:rsidR="006D7BDD" w:rsidRDefault="00AC7A0A" w:rsidP="006D7BDD">
      <w:r>
        <w:rPr>
          <w:rFonts w:hint="eastAsia"/>
        </w:rPr>
        <w:t>响应</w:t>
      </w:r>
      <w:r w:rsidR="006D7BDD">
        <w:rPr>
          <w:rFonts w:hint="eastAsia"/>
        </w:rPr>
        <w:t>方：商城系统</w:t>
      </w:r>
    </w:p>
    <w:tbl>
      <w:tblPr>
        <w:tblStyle w:val="a3"/>
        <w:tblW w:w="8755" w:type="dxa"/>
        <w:tblLook w:val="04A0"/>
      </w:tblPr>
      <w:tblGrid>
        <w:gridCol w:w="3652"/>
        <w:gridCol w:w="5103"/>
      </w:tblGrid>
      <w:tr w:rsidR="009A50FB" w:rsidTr="009A50FB">
        <w:tc>
          <w:tcPr>
            <w:tcW w:w="3652" w:type="dxa"/>
          </w:tcPr>
          <w:p w:rsidR="009A50FB" w:rsidRDefault="009A50FB" w:rsidP="001C11BB">
            <w:r>
              <w:rPr>
                <w:rFonts w:hint="eastAsia"/>
              </w:rPr>
              <w:t>输入项</w:t>
            </w:r>
          </w:p>
        </w:tc>
        <w:tc>
          <w:tcPr>
            <w:tcW w:w="5103" w:type="dxa"/>
          </w:tcPr>
          <w:p w:rsidR="009A50FB" w:rsidRDefault="009A50FB" w:rsidP="001C11BB"/>
        </w:tc>
      </w:tr>
      <w:tr w:rsidR="00FE4F3A" w:rsidTr="009A50FB">
        <w:tc>
          <w:tcPr>
            <w:tcW w:w="3652" w:type="dxa"/>
          </w:tcPr>
          <w:p w:rsidR="00FE4F3A" w:rsidRDefault="00FE4F3A" w:rsidP="001C11BB"/>
        </w:tc>
        <w:tc>
          <w:tcPr>
            <w:tcW w:w="5103" w:type="dxa"/>
          </w:tcPr>
          <w:p w:rsidR="00FE4F3A" w:rsidRDefault="00FE4F3A" w:rsidP="001C11BB">
            <w:r>
              <w:rPr>
                <w:rFonts w:hint="eastAsia"/>
              </w:rPr>
              <w:t>订单号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客户姓名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身份证号码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宿舍地址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>
            <w:r>
              <w:rPr>
                <w:rFonts w:hint="eastAsia"/>
              </w:rPr>
              <w:t>联系人信息多笔开始</w:t>
            </w:r>
          </w:p>
        </w:tc>
        <w:tc>
          <w:tcPr>
            <w:tcW w:w="5103" w:type="dxa"/>
          </w:tcPr>
          <w:p w:rsidR="009A50FB" w:rsidRDefault="009A50FB" w:rsidP="001C11BB"/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联系人姓名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关系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联系人电话</w:t>
            </w:r>
          </w:p>
        </w:tc>
      </w:tr>
      <w:tr w:rsidR="009A50FB" w:rsidTr="009A50FB">
        <w:tc>
          <w:tcPr>
            <w:tcW w:w="3652" w:type="dxa"/>
          </w:tcPr>
          <w:p w:rsidR="009A50FB" w:rsidRDefault="009A50FB" w:rsidP="001C11BB">
            <w:r>
              <w:rPr>
                <w:rFonts w:hint="eastAsia"/>
              </w:rPr>
              <w:t>联系人信息多笔结束</w:t>
            </w:r>
          </w:p>
        </w:tc>
        <w:tc>
          <w:tcPr>
            <w:tcW w:w="5103" w:type="dxa"/>
          </w:tcPr>
          <w:p w:rsidR="009A50FB" w:rsidRDefault="009A50FB" w:rsidP="001C11BB"/>
        </w:tc>
      </w:tr>
      <w:tr w:rsidR="009A50FB" w:rsidTr="009A50FB">
        <w:tc>
          <w:tcPr>
            <w:tcW w:w="3652" w:type="dxa"/>
          </w:tcPr>
          <w:p w:rsidR="009A50FB" w:rsidRDefault="009A50FB" w:rsidP="001C11BB">
            <w:r>
              <w:rPr>
                <w:rFonts w:hint="eastAsia"/>
              </w:rPr>
              <w:t>输出项</w:t>
            </w:r>
          </w:p>
        </w:tc>
        <w:tc>
          <w:tcPr>
            <w:tcW w:w="5103" w:type="dxa"/>
          </w:tcPr>
          <w:p w:rsidR="009A50FB" w:rsidRDefault="009A50FB" w:rsidP="001C11BB"/>
        </w:tc>
      </w:tr>
      <w:tr w:rsidR="009A50FB" w:rsidTr="009A50FB">
        <w:tc>
          <w:tcPr>
            <w:tcW w:w="3652" w:type="dxa"/>
          </w:tcPr>
          <w:p w:rsidR="009A50FB" w:rsidRDefault="009A50FB" w:rsidP="001C11BB"/>
        </w:tc>
        <w:tc>
          <w:tcPr>
            <w:tcW w:w="5103" w:type="dxa"/>
          </w:tcPr>
          <w:p w:rsidR="009A50FB" w:rsidRDefault="009A50FB" w:rsidP="001C11BB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:rsidR="001C11BB" w:rsidRDefault="001C11BB" w:rsidP="001C11BB"/>
    <w:p w:rsidR="00144A53" w:rsidRDefault="00144A53" w:rsidP="00743974">
      <w:pPr>
        <w:pStyle w:val="3"/>
      </w:pPr>
      <w:r>
        <w:rPr>
          <w:rFonts w:hint="eastAsia"/>
        </w:rPr>
        <w:t>商城后台</w:t>
      </w:r>
      <w:r>
        <w:rPr>
          <w:rFonts w:hint="eastAsia"/>
        </w:rPr>
        <w:t>-</w:t>
      </w:r>
      <w:r>
        <w:rPr>
          <w:rFonts w:hint="eastAsia"/>
        </w:rPr>
        <w:t>采购管理</w:t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t>功能概述</w:t>
      </w:r>
    </w:p>
    <w:p w:rsidR="00F1126C" w:rsidRDefault="002A39B6" w:rsidP="00F1126C">
      <w:pPr>
        <w:ind w:firstLineChars="200" w:firstLine="480"/>
      </w:pPr>
      <w:r>
        <w:rPr>
          <w:rFonts w:hint="eastAsia"/>
        </w:rPr>
        <w:t>该功能需要在本期完善。</w:t>
      </w:r>
    </w:p>
    <w:p w:rsidR="00144A53" w:rsidRDefault="00144A53" w:rsidP="00F1126C">
      <w:pPr>
        <w:ind w:firstLineChars="200" w:firstLine="480"/>
      </w:pPr>
      <w:r>
        <w:rPr>
          <w:rFonts w:hint="eastAsia"/>
        </w:rPr>
        <w:t>供采购人员操作使用的功能，审批系统采购审核通过后，将发送给乐花花商城审核通过通知，采购人员可以在该页面进行采购，分线上、线下两种，当来源渠道为</w:t>
      </w:r>
      <w:r>
        <w:rPr>
          <w:rFonts w:hint="eastAsia"/>
        </w:rPr>
        <w:t>1</w:t>
      </w:r>
      <w:r>
        <w:rPr>
          <w:rFonts w:hint="eastAsia"/>
        </w:rPr>
        <w:t>号店时，进行下单操作；当来源渠道为乐花花时，进行发送物流信息操作。</w:t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lastRenderedPageBreak/>
        <w:t>页面设计</w:t>
      </w:r>
    </w:p>
    <w:p w:rsidR="00144A53" w:rsidRPr="004F1B07" w:rsidRDefault="00144A53" w:rsidP="00144A53">
      <w:pPr>
        <w:ind w:firstLineChars="200" w:firstLine="480"/>
      </w:pPr>
      <w:r>
        <w:rPr>
          <w:rFonts w:hint="eastAsia"/>
        </w:rPr>
        <w:t>列表页面：</w:t>
      </w:r>
    </w:p>
    <w:p w:rsidR="00144A53" w:rsidRDefault="00144A53" w:rsidP="00144A53">
      <w:r>
        <w:rPr>
          <w:rFonts w:hint="eastAsia"/>
          <w:noProof/>
        </w:rPr>
        <w:drawing>
          <wp:inline distT="0" distB="0" distL="0" distR="0">
            <wp:extent cx="5274310" cy="1277221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53" w:rsidRDefault="00144A53" w:rsidP="00144A53">
      <w:pPr>
        <w:ind w:firstLineChars="200" w:firstLine="480"/>
      </w:pPr>
      <w:r>
        <w:rPr>
          <w:rFonts w:hint="eastAsia"/>
        </w:rPr>
        <w:t>操作页面</w:t>
      </w:r>
      <w:r w:rsidR="002054F1">
        <w:rPr>
          <w:rFonts w:hint="eastAsia"/>
        </w:rPr>
        <w:t>（需要增加收货人、收货地址等信息）</w:t>
      </w:r>
      <w:r>
        <w:rPr>
          <w:rFonts w:hint="eastAsia"/>
        </w:rPr>
        <w:t>：</w:t>
      </w:r>
    </w:p>
    <w:p w:rsidR="00144A53" w:rsidRPr="00BB1105" w:rsidRDefault="00144A53" w:rsidP="00144A53">
      <w:r>
        <w:rPr>
          <w:rFonts w:hint="eastAsia"/>
          <w:noProof/>
        </w:rPr>
        <w:drawing>
          <wp:inline distT="0" distB="0" distL="0" distR="0">
            <wp:extent cx="5274310" cy="2248849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8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t>流程图</w:t>
      </w:r>
    </w:p>
    <w:p w:rsidR="00144A53" w:rsidRPr="00A01923" w:rsidRDefault="00144A53" w:rsidP="00144A53">
      <w:pPr>
        <w:ind w:firstLineChars="200" w:firstLine="480"/>
      </w:pPr>
      <w:r>
        <w:rPr>
          <w:rFonts w:hint="eastAsia"/>
        </w:rPr>
        <w:t>采购复核通知接口：</w:t>
      </w:r>
    </w:p>
    <w:p w:rsidR="00144A53" w:rsidRDefault="00144A53" w:rsidP="00144A53">
      <w:r>
        <w:object w:dxaOrig="16396" w:dyaOrig="108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74.5pt" o:ole="">
            <v:imagedata r:id="rId12" o:title=""/>
          </v:shape>
          <o:OLEObject Type="Embed" ProgID="Visio.Drawing.15" ShapeID="_x0000_i1025" DrawAspect="Content" ObjectID="_1502267827" r:id="rId13"/>
        </w:object>
      </w:r>
    </w:p>
    <w:p w:rsidR="00144A53" w:rsidRDefault="00144A53" w:rsidP="00144A53">
      <w:pPr>
        <w:ind w:firstLineChars="200" w:firstLine="480"/>
      </w:pPr>
      <w:r>
        <w:rPr>
          <w:rFonts w:hint="eastAsia"/>
        </w:rPr>
        <w:t>采购环节接口：</w:t>
      </w:r>
    </w:p>
    <w:p w:rsidR="00144A53" w:rsidRPr="00A01923" w:rsidRDefault="00144A53" w:rsidP="00144A53">
      <w:r>
        <w:object w:dxaOrig="19845" w:dyaOrig="14115">
          <v:shape id="_x0000_i1026" type="#_x0000_t75" style="width:414.75pt;height:295.15pt" o:ole="">
            <v:imagedata r:id="rId14" o:title=""/>
          </v:shape>
          <o:OLEObject Type="Embed" ProgID="Visio.Drawing.15" ShapeID="_x0000_i1026" DrawAspect="Content" ObjectID="_1502267828" r:id="rId15"/>
        </w:object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lastRenderedPageBreak/>
        <w:t>输入项</w:t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t>输出项</w:t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t>业务规则</w:t>
      </w:r>
    </w:p>
    <w:p w:rsidR="00144A53" w:rsidRDefault="00144A53" w:rsidP="00144A53">
      <w:pPr>
        <w:ind w:firstLineChars="200" w:firstLine="480"/>
      </w:pPr>
      <w:r>
        <w:rPr>
          <w:rFonts w:hint="eastAsia"/>
        </w:rPr>
        <w:t>1.</w:t>
      </w:r>
      <w:r>
        <w:rPr>
          <w:rFonts w:hint="eastAsia"/>
        </w:rPr>
        <w:t>“采购”操作仅在采购状态为“未采购”时显示，采购状态为“已采购”时不予显示；</w:t>
      </w:r>
    </w:p>
    <w:p w:rsidR="00144A53" w:rsidRDefault="00144A53" w:rsidP="00144A53">
      <w:pPr>
        <w:ind w:firstLineChars="200" w:firstLine="480"/>
      </w:pPr>
      <w:r>
        <w:rPr>
          <w:rFonts w:hint="eastAsia"/>
        </w:rPr>
        <w:t>2.</w:t>
      </w:r>
      <w:r>
        <w:rPr>
          <w:rFonts w:hint="eastAsia"/>
        </w:rPr>
        <w:t>该列表页面数据仅显示审批系统采购复核通过的数据；</w:t>
      </w:r>
    </w:p>
    <w:p w:rsidR="00144A53" w:rsidRDefault="00144A53" w:rsidP="00144A53">
      <w:pPr>
        <w:ind w:firstLineChars="200" w:firstLine="480"/>
      </w:pPr>
      <w:r>
        <w:rPr>
          <w:rFonts w:hint="eastAsia"/>
        </w:rPr>
        <w:t>3.</w:t>
      </w:r>
      <w:r>
        <w:rPr>
          <w:rFonts w:hint="eastAsia"/>
        </w:rPr>
        <w:t>“物流跟踪”操作仅在采购状态为“已采购”时显示，点击该按钮，调用</w:t>
      </w:r>
      <w:r>
        <w:rPr>
          <w:rFonts w:hint="eastAsia"/>
        </w:rPr>
        <w:t>1</w:t>
      </w:r>
      <w:r>
        <w:rPr>
          <w:rFonts w:hint="eastAsia"/>
        </w:rPr>
        <w:t>号店查询物流信息接口，如果</w:t>
      </w:r>
      <w:r>
        <w:rPr>
          <w:rFonts w:hint="eastAsia"/>
        </w:rPr>
        <w:t>1</w:t>
      </w:r>
      <w:r>
        <w:rPr>
          <w:rFonts w:hint="eastAsia"/>
        </w:rPr>
        <w:t>号店接口暂无物流数据返回，则提示“暂无物流数据，请稍候”；如果有正确数据返回，则显示详细的物流信息弹出框；对于乐花花渠道的订单，不显示“物流跟踪”按钮或提示“该渠道不支持物流跟踪”；</w:t>
      </w:r>
    </w:p>
    <w:p w:rsidR="00144A53" w:rsidRDefault="00144A53" w:rsidP="00144A53">
      <w:pPr>
        <w:ind w:firstLineChars="200" w:firstLine="480"/>
      </w:pPr>
      <w:r>
        <w:rPr>
          <w:rFonts w:hint="eastAsia"/>
        </w:rPr>
        <w:t>4.</w:t>
      </w:r>
      <w:r>
        <w:rPr>
          <w:rFonts w:hint="eastAsia"/>
        </w:rPr>
        <w:t>采购页面根据采购渠道不同有不同的展示形式，见原型图；</w:t>
      </w:r>
    </w:p>
    <w:p w:rsidR="00144A53" w:rsidRPr="00893D8B" w:rsidRDefault="00144A53" w:rsidP="00144A53">
      <w:pPr>
        <w:ind w:firstLineChars="200" w:firstLine="480"/>
      </w:pPr>
      <w:r>
        <w:rPr>
          <w:rFonts w:hint="eastAsia"/>
        </w:rPr>
        <w:t>5.</w:t>
      </w:r>
      <w:r>
        <w:rPr>
          <w:rFonts w:hint="eastAsia"/>
        </w:rPr>
        <w:t>点击“确认下单”时，调用</w:t>
      </w:r>
      <w:r>
        <w:rPr>
          <w:rFonts w:hint="eastAsia"/>
        </w:rPr>
        <w:t>1</w:t>
      </w:r>
      <w:r>
        <w:rPr>
          <w:rFonts w:hint="eastAsia"/>
        </w:rPr>
        <w:t>号店接口创建订单信息，成功，将订单号发送给审批系统；点击“确认”时，直接将订单号</w:t>
      </w:r>
      <w:r>
        <w:rPr>
          <w:rFonts w:hint="eastAsia"/>
        </w:rPr>
        <w:t>/</w:t>
      </w:r>
      <w:r>
        <w:rPr>
          <w:rFonts w:hint="eastAsia"/>
        </w:rPr>
        <w:t>物流单号发送给审批系统；</w:t>
      </w:r>
    </w:p>
    <w:p w:rsidR="00144A53" w:rsidRDefault="00144A53" w:rsidP="004D03F8">
      <w:pPr>
        <w:pStyle w:val="4"/>
        <w:numPr>
          <w:ilvl w:val="0"/>
          <w:numId w:val="1"/>
        </w:numPr>
      </w:pPr>
      <w:r>
        <w:rPr>
          <w:rFonts w:hint="eastAsia"/>
        </w:rPr>
        <w:t>操作权限</w:t>
      </w:r>
    </w:p>
    <w:p w:rsidR="00144A53" w:rsidRPr="00014DD2" w:rsidRDefault="00144A53" w:rsidP="00144A53">
      <w:r>
        <w:rPr>
          <w:rFonts w:hint="eastAsia"/>
        </w:rPr>
        <w:t>采购人员、管理人员</w:t>
      </w:r>
    </w:p>
    <w:p w:rsidR="00AA05E3" w:rsidRDefault="00AA05E3" w:rsidP="00AA05E3">
      <w:pPr>
        <w:pStyle w:val="1"/>
        <w:tabs>
          <w:tab w:val="left" w:pos="432"/>
        </w:tabs>
        <w:spacing w:line="576" w:lineRule="auto"/>
        <w:rPr>
          <w:b w:val="0"/>
        </w:rPr>
      </w:pPr>
      <w:r>
        <w:rPr>
          <w:rFonts w:hint="eastAsia"/>
          <w:b w:val="0"/>
        </w:rPr>
        <w:t>乐花花</w:t>
      </w:r>
      <w:r w:rsidR="005E1BF1">
        <w:rPr>
          <w:rFonts w:hint="eastAsia"/>
          <w:b w:val="0"/>
        </w:rPr>
        <w:t>后台审批</w:t>
      </w:r>
      <w:r>
        <w:rPr>
          <w:rFonts w:hint="eastAsia"/>
          <w:b w:val="0"/>
        </w:rPr>
        <w:t>系统</w:t>
      </w:r>
    </w:p>
    <w:p w:rsidR="00D103A5" w:rsidRDefault="00D103A5" w:rsidP="0031079A">
      <w:pPr>
        <w:pStyle w:val="2"/>
      </w:pPr>
      <w:r>
        <w:rPr>
          <w:rFonts w:hint="eastAsia"/>
        </w:rPr>
        <w:t>超级查询</w:t>
      </w:r>
      <w:r w:rsidR="0029207D">
        <w:rPr>
          <w:rFonts w:hint="eastAsia"/>
        </w:rPr>
        <w:t>（未完成）</w:t>
      </w:r>
    </w:p>
    <w:p w:rsidR="00DB19CB" w:rsidRDefault="00DB19CB" w:rsidP="00DB19CB">
      <w:pPr>
        <w:pStyle w:val="4"/>
      </w:pPr>
      <w:r>
        <w:rPr>
          <w:rFonts w:hint="eastAsia"/>
        </w:rPr>
        <w:t>功能概述</w:t>
      </w:r>
    </w:p>
    <w:p w:rsidR="0039357C" w:rsidRPr="0039357C" w:rsidRDefault="007C7362" w:rsidP="0025055B">
      <w:pPr>
        <w:ind w:firstLineChars="200" w:firstLine="480"/>
      </w:pPr>
      <w:r>
        <w:rPr>
          <w:rFonts w:hint="eastAsia"/>
        </w:rPr>
        <w:t>综合客服人员</w:t>
      </w:r>
      <w:r w:rsidR="00D44C9D">
        <w:rPr>
          <w:rFonts w:hint="eastAsia"/>
        </w:rPr>
        <w:t>使用情况，添加超级查询功能，凡使用本</w:t>
      </w:r>
      <w:r w:rsidR="00BC505C">
        <w:rPr>
          <w:rFonts w:hint="eastAsia"/>
        </w:rPr>
        <w:t>系统的用户，均可使用该功能精确查询某订单的进度情况。</w:t>
      </w:r>
    </w:p>
    <w:p w:rsidR="00093D4E" w:rsidRPr="00093D4E" w:rsidRDefault="00093D4E" w:rsidP="00093D4E">
      <w:pPr>
        <w:pStyle w:val="4"/>
      </w:pPr>
      <w:r>
        <w:rPr>
          <w:rFonts w:hint="eastAsia"/>
        </w:rPr>
        <w:lastRenderedPageBreak/>
        <w:t>页面设计</w:t>
      </w:r>
    </w:p>
    <w:p w:rsidR="00D103A5" w:rsidRDefault="00D103A5" w:rsidP="00D103A5">
      <w:r>
        <w:rPr>
          <w:rFonts w:hint="eastAsia"/>
          <w:noProof/>
        </w:rPr>
        <w:drawing>
          <wp:inline distT="0" distB="0" distL="0" distR="0">
            <wp:extent cx="5274310" cy="1769422"/>
            <wp:effectExtent l="19050" t="0" r="2540" b="0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A5" w:rsidRDefault="0025055B" w:rsidP="002505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功能显示入口</w:t>
      </w:r>
    </w:p>
    <w:p w:rsidR="00D103A5" w:rsidRDefault="00D103A5" w:rsidP="00D103A5">
      <w:r>
        <w:rPr>
          <w:rFonts w:hint="eastAsia"/>
          <w:noProof/>
        </w:rPr>
        <w:drawing>
          <wp:inline distT="0" distB="0" distL="0" distR="0">
            <wp:extent cx="5274310" cy="2663751"/>
            <wp:effectExtent l="19050" t="0" r="254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A5" w:rsidRDefault="0025055B" w:rsidP="002505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超级查询流转中页面显示</w:t>
      </w:r>
    </w:p>
    <w:p w:rsidR="00D103A5" w:rsidRDefault="00D103A5" w:rsidP="00D103A5">
      <w:r>
        <w:rPr>
          <w:rFonts w:hint="eastAsia"/>
          <w:noProof/>
        </w:rPr>
        <w:lastRenderedPageBreak/>
        <w:drawing>
          <wp:inline distT="0" distB="0" distL="0" distR="0">
            <wp:extent cx="5274310" cy="3577541"/>
            <wp:effectExtent l="19050" t="0" r="254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5B" w:rsidRDefault="0025055B" w:rsidP="002505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超级查询已结束页面显示</w:t>
      </w:r>
    </w:p>
    <w:p w:rsidR="00431F38" w:rsidRDefault="00431F38" w:rsidP="00431F38">
      <w:pPr>
        <w:pStyle w:val="4"/>
      </w:pPr>
      <w:r>
        <w:rPr>
          <w:rFonts w:hint="eastAsia"/>
        </w:rPr>
        <w:t>输入项</w:t>
      </w:r>
    </w:p>
    <w:p w:rsidR="00431F38" w:rsidRDefault="00431F38" w:rsidP="00431F38">
      <w:pPr>
        <w:pStyle w:val="4"/>
      </w:pPr>
      <w:r>
        <w:rPr>
          <w:rFonts w:hint="eastAsia"/>
        </w:rPr>
        <w:t>输出项</w:t>
      </w:r>
    </w:p>
    <w:p w:rsidR="00431F38" w:rsidRDefault="00431F38" w:rsidP="00431F38">
      <w:pPr>
        <w:pStyle w:val="4"/>
      </w:pPr>
      <w:r>
        <w:rPr>
          <w:rFonts w:hint="eastAsia"/>
        </w:rPr>
        <w:t>业务规则</w:t>
      </w:r>
    </w:p>
    <w:p w:rsidR="00431F38" w:rsidRPr="00D103A5" w:rsidRDefault="00431F38" w:rsidP="00431F38">
      <w:pPr>
        <w:pStyle w:val="4"/>
      </w:pPr>
      <w:r>
        <w:rPr>
          <w:rFonts w:hint="eastAsia"/>
        </w:rPr>
        <w:t>操作权限</w:t>
      </w:r>
    </w:p>
    <w:p w:rsidR="0097631A" w:rsidRDefault="0097631A" w:rsidP="0031079A">
      <w:pPr>
        <w:pStyle w:val="2"/>
      </w:pPr>
      <w:r>
        <w:rPr>
          <w:rFonts w:hint="eastAsia"/>
        </w:rPr>
        <w:t>控制台</w:t>
      </w:r>
    </w:p>
    <w:p w:rsidR="00F76706" w:rsidRDefault="00F76706" w:rsidP="00F76706">
      <w:pPr>
        <w:pStyle w:val="3"/>
      </w:pPr>
      <w:r>
        <w:rPr>
          <w:rFonts w:hint="eastAsia"/>
        </w:rPr>
        <w:t>功能概述</w:t>
      </w:r>
    </w:p>
    <w:p w:rsidR="0012603A" w:rsidRDefault="0012603A" w:rsidP="0012603A">
      <w:pPr>
        <w:ind w:firstLineChars="200" w:firstLine="480"/>
      </w:pPr>
      <w:r>
        <w:rPr>
          <w:rFonts w:hint="eastAsia"/>
        </w:rPr>
        <w:t>审批系统首页显示内容，日常工作任务提示，为用户提供便捷的工作入口。</w:t>
      </w:r>
    </w:p>
    <w:p w:rsidR="00F76706" w:rsidRDefault="00F76706" w:rsidP="00F76706">
      <w:pPr>
        <w:pStyle w:val="3"/>
      </w:pPr>
      <w:r>
        <w:rPr>
          <w:rFonts w:hint="eastAsia"/>
        </w:rPr>
        <w:lastRenderedPageBreak/>
        <w:t>页面设计</w:t>
      </w:r>
    </w:p>
    <w:p w:rsidR="00BC6CF1" w:rsidRDefault="00BC6CF1" w:rsidP="00BC6CF1">
      <w:r>
        <w:rPr>
          <w:noProof/>
        </w:rPr>
        <w:drawing>
          <wp:inline distT="0" distB="0" distL="0" distR="0">
            <wp:extent cx="5274310" cy="1889078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06" w:rsidRDefault="00F76706" w:rsidP="00F76706">
      <w:pPr>
        <w:pStyle w:val="3"/>
      </w:pPr>
      <w:r>
        <w:rPr>
          <w:rFonts w:hint="eastAsia"/>
        </w:rPr>
        <w:t>流程图</w:t>
      </w:r>
    </w:p>
    <w:p w:rsidR="0088711E" w:rsidRDefault="0088711E" w:rsidP="000201F2">
      <w:pPr>
        <w:ind w:firstLineChars="200" w:firstLine="480"/>
      </w:pPr>
      <w:r>
        <w:rPr>
          <w:rFonts w:hint="eastAsia"/>
        </w:rPr>
        <w:t>无</w:t>
      </w:r>
    </w:p>
    <w:p w:rsidR="00F76706" w:rsidRDefault="00F76706" w:rsidP="00F76706">
      <w:pPr>
        <w:pStyle w:val="3"/>
      </w:pPr>
      <w:r>
        <w:rPr>
          <w:rFonts w:hint="eastAsia"/>
        </w:rPr>
        <w:t>输入项</w:t>
      </w:r>
    </w:p>
    <w:p w:rsidR="00A52DD8" w:rsidRDefault="00A52DD8" w:rsidP="000201F2">
      <w:pPr>
        <w:ind w:firstLineChars="200" w:firstLine="480"/>
      </w:pPr>
      <w:r>
        <w:rPr>
          <w:rFonts w:hint="eastAsia"/>
        </w:rPr>
        <w:t>无</w:t>
      </w:r>
    </w:p>
    <w:p w:rsidR="00F76706" w:rsidRDefault="00F76706" w:rsidP="00F76706">
      <w:pPr>
        <w:pStyle w:val="3"/>
      </w:pPr>
      <w:r>
        <w:rPr>
          <w:rFonts w:hint="eastAsia"/>
        </w:rPr>
        <w:t>输出项</w:t>
      </w:r>
    </w:p>
    <w:p w:rsidR="00E305CA" w:rsidRDefault="00E305CA" w:rsidP="000201F2">
      <w:pPr>
        <w:ind w:firstLineChars="200" w:firstLine="480"/>
      </w:pPr>
      <w:r>
        <w:rPr>
          <w:rFonts w:hint="eastAsia"/>
        </w:rPr>
        <w:t>略</w:t>
      </w:r>
    </w:p>
    <w:p w:rsidR="00F76706" w:rsidRDefault="00F76706" w:rsidP="00F76706">
      <w:pPr>
        <w:pStyle w:val="3"/>
      </w:pPr>
      <w:r>
        <w:rPr>
          <w:rFonts w:hint="eastAsia"/>
        </w:rPr>
        <w:t>业务规则</w:t>
      </w:r>
    </w:p>
    <w:p w:rsidR="00881A42" w:rsidRDefault="00881A42" w:rsidP="004D03F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页面分为左右两列，左侧显示任务池在各个阶段的任务数目，右侧显示当前登录人未处理的任务数目；</w:t>
      </w:r>
    </w:p>
    <w:p w:rsidR="00B35532" w:rsidRDefault="0028102A" w:rsidP="004D03F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未领取数：</w:t>
      </w:r>
      <w:r w:rsidR="00A861F7">
        <w:rPr>
          <w:rFonts w:hint="eastAsia"/>
        </w:rPr>
        <w:t>处于该阶段且无人领取的任务数目；</w:t>
      </w:r>
    </w:p>
    <w:p w:rsidR="00A861F7" w:rsidRDefault="00A861F7" w:rsidP="004D03F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任务池总数：处于该阶段的所有任务数目；</w:t>
      </w:r>
    </w:p>
    <w:p w:rsidR="00A861F7" w:rsidRDefault="00A861F7" w:rsidP="004D03F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我的待办任务数：属于当前登录人名下的未办任务数目；</w:t>
      </w:r>
    </w:p>
    <w:p w:rsidR="00701BF0" w:rsidRDefault="00701BF0" w:rsidP="004D03F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点击各个任务可跳转至相应的任务页面。</w:t>
      </w:r>
    </w:p>
    <w:p w:rsidR="00881A42" w:rsidRDefault="00881A42" w:rsidP="00881A42"/>
    <w:p w:rsidR="00F76706" w:rsidRDefault="00F76706" w:rsidP="00F76706">
      <w:pPr>
        <w:pStyle w:val="3"/>
      </w:pPr>
      <w:r>
        <w:rPr>
          <w:rFonts w:hint="eastAsia"/>
        </w:rPr>
        <w:lastRenderedPageBreak/>
        <w:t>操作权限</w:t>
      </w:r>
    </w:p>
    <w:p w:rsidR="00F40B4E" w:rsidRPr="00F76706" w:rsidRDefault="00F40B4E" w:rsidP="00502173">
      <w:pPr>
        <w:ind w:firstLineChars="200" w:firstLine="480"/>
      </w:pPr>
      <w:r>
        <w:rPr>
          <w:rFonts w:hint="eastAsia"/>
        </w:rPr>
        <w:t>所有角色</w:t>
      </w:r>
    </w:p>
    <w:p w:rsidR="00F9749E" w:rsidRDefault="00F9749E" w:rsidP="0031079A">
      <w:pPr>
        <w:pStyle w:val="2"/>
      </w:pPr>
      <w:r>
        <w:rPr>
          <w:rFonts w:hint="eastAsia"/>
        </w:rPr>
        <w:t>申请管理</w:t>
      </w:r>
    </w:p>
    <w:p w:rsidR="00562B4F" w:rsidRDefault="00905807" w:rsidP="00905807">
      <w:pPr>
        <w:pStyle w:val="3"/>
      </w:pPr>
      <w:r>
        <w:rPr>
          <w:rFonts w:hint="eastAsia"/>
        </w:rPr>
        <w:t>申请信息查询</w:t>
      </w:r>
    </w:p>
    <w:p w:rsidR="00905807" w:rsidRDefault="00905807" w:rsidP="00905807">
      <w:pPr>
        <w:pStyle w:val="4"/>
      </w:pPr>
      <w:r>
        <w:rPr>
          <w:rFonts w:hint="eastAsia"/>
        </w:rPr>
        <w:t>页面优化</w:t>
      </w:r>
    </w:p>
    <w:p w:rsidR="00022F1E" w:rsidRPr="00022F1E" w:rsidRDefault="00022F1E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管理费率改为服务费率，审批系统全部修改；</w:t>
      </w:r>
    </w:p>
    <w:p w:rsidR="00905807" w:rsidRDefault="00022F1E" w:rsidP="00905807">
      <w:r>
        <w:rPr>
          <w:noProof/>
        </w:rPr>
        <w:drawing>
          <wp:inline distT="0" distB="0" distL="0" distR="0">
            <wp:extent cx="5274310" cy="2488248"/>
            <wp:effectExtent l="19050" t="0" r="2540" b="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F1E" w:rsidRDefault="00022F1E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证件材料模块更新如下显示：</w:t>
      </w:r>
    </w:p>
    <w:p w:rsidR="00022F1E" w:rsidRDefault="00022F1E" w:rsidP="00022F1E">
      <w:r>
        <w:rPr>
          <w:noProof/>
        </w:rPr>
        <w:drawing>
          <wp:inline distT="0" distB="0" distL="0" distR="0">
            <wp:extent cx="5274310" cy="1837295"/>
            <wp:effectExtent l="19050" t="0" r="2540" b="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证件材料模块左侧显示缩略图，右侧显示放大图片；</w:t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鼠标移到缩略图右上角，显示下拉按钮，点击下拉按钮，显示“下载”、“旋转”、“查看原图”三个链接选项；</w:t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每个缩略图下面需要使用附件类别标识；</w:t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缩略图与放大图片的长宽比例为</w:t>
      </w:r>
      <w:r>
        <w:rPr>
          <w:rFonts w:hint="eastAsia"/>
        </w:rPr>
        <w:t>4:3</w:t>
      </w:r>
      <w:r>
        <w:rPr>
          <w:rFonts w:hint="eastAsia"/>
        </w:rPr>
        <w:t>；</w:t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每个缩略图长度（包含留白边）为显示页面的</w:t>
      </w:r>
      <w:r>
        <w:rPr>
          <w:rFonts w:hint="eastAsia"/>
        </w:rPr>
        <w:t>1/8</w:t>
      </w:r>
      <w:r>
        <w:rPr>
          <w:rFonts w:hint="eastAsia"/>
        </w:rPr>
        <w:t>，放大图片（包含留白边）为显示页面的</w:t>
      </w:r>
      <w:r>
        <w:rPr>
          <w:rFonts w:hint="eastAsia"/>
        </w:rPr>
        <w:t>1/2;</w:t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主题、文件名、附件类别、备注信息显示在放大图片下方，黑灰色半透明；</w:t>
      </w:r>
    </w:p>
    <w:p w:rsidR="000E7E55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放大图片默认显示第一个缩略图片；</w:t>
      </w:r>
    </w:p>
    <w:p w:rsidR="00022F1E" w:rsidRDefault="000E7E5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鼠标悬停某一个缩略图上面，右侧放大图片将联动显示；</w:t>
      </w:r>
    </w:p>
    <w:p w:rsidR="001137A5" w:rsidRDefault="001137A5" w:rsidP="004D03F8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增加失信名单校验和黑名单校验；</w:t>
      </w:r>
    </w:p>
    <w:p w:rsidR="000F3198" w:rsidRDefault="000F3198">
      <w:r>
        <w:rPr>
          <w:noProof/>
        </w:rPr>
        <w:drawing>
          <wp:inline distT="0" distB="0" distL="0" distR="0">
            <wp:extent cx="5274310" cy="2776102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98" w:rsidRDefault="000F3198"/>
    <w:p w:rsidR="00CB1EE5" w:rsidRDefault="00CB1EE5" w:rsidP="00CB1EE5">
      <w:pPr>
        <w:pStyle w:val="3"/>
      </w:pPr>
      <w:r>
        <w:rPr>
          <w:rFonts w:hint="eastAsia"/>
        </w:rPr>
        <w:t>首付超时提醒</w:t>
      </w:r>
    </w:p>
    <w:p w:rsidR="00CB1EE5" w:rsidRDefault="00D20612" w:rsidP="00A67FBB">
      <w:pPr>
        <w:pStyle w:val="4"/>
      </w:pPr>
      <w:r>
        <w:rPr>
          <w:rFonts w:hint="eastAsia"/>
        </w:rPr>
        <w:t>功能概述</w:t>
      </w:r>
    </w:p>
    <w:p w:rsidR="0009069B" w:rsidRDefault="0009069B" w:rsidP="00703EAA">
      <w:pPr>
        <w:ind w:firstLineChars="200" w:firstLine="480"/>
      </w:pPr>
      <w:r>
        <w:rPr>
          <w:rFonts w:hint="eastAsia"/>
        </w:rPr>
        <w:t>操作按钮修改为：“客户同意支付”、</w:t>
      </w:r>
      <w:r w:rsidR="00DE2974">
        <w:rPr>
          <w:rFonts w:hint="eastAsia"/>
        </w:rPr>
        <w:t>增加按钮</w:t>
      </w:r>
      <w:r>
        <w:rPr>
          <w:rFonts w:hint="eastAsia"/>
        </w:rPr>
        <w:t>“客户拒绝支付”</w:t>
      </w:r>
      <w:r w:rsidR="005C2E85">
        <w:rPr>
          <w:rFonts w:hint="eastAsia"/>
        </w:rPr>
        <w:t>，点击“客户拒绝支付”时，也需要填写意见说明。</w:t>
      </w:r>
    </w:p>
    <w:p w:rsidR="00442D87" w:rsidRDefault="00442D87" w:rsidP="00442D87">
      <w:r>
        <w:rPr>
          <w:rFonts w:hint="eastAsia"/>
          <w:noProof/>
        </w:rPr>
        <w:lastRenderedPageBreak/>
        <w:drawing>
          <wp:inline distT="0" distB="0" distL="0" distR="0">
            <wp:extent cx="5274310" cy="2982421"/>
            <wp:effectExtent l="19050" t="0" r="2540" b="0"/>
            <wp:docPr id="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A6C" w:rsidRDefault="00EB1058" w:rsidP="00703EAA">
      <w:pPr>
        <w:ind w:firstLineChars="200" w:firstLine="480"/>
      </w:pPr>
      <w:r>
        <w:rPr>
          <w:rFonts w:hint="eastAsia"/>
        </w:rPr>
        <w:t>点击“客户拒绝支付”</w:t>
      </w:r>
      <w:r w:rsidR="00E02A6C">
        <w:rPr>
          <w:rFonts w:hint="eastAsia"/>
        </w:rPr>
        <w:t>：</w:t>
      </w:r>
    </w:p>
    <w:p w:rsidR="00F76F48" w:rsidRDefault="005D6DBA" w:rsidP="004D03F8">
      <w:pPr>
        <w:pStyle w:val="ac"/>
        <w:numPr>
          <w:ilvl w:val="0"/>
          <w:numId w:val="19"/>
        </w:numPr>
        <w:ind w:firstLineChars="0"/>
      </w:pPr>
      <w:r>
        <w:rPr>
          <w:rFonts w:hint="eastAsia"/>
        </w:rPr>
        <w:t>需将</w:t>
      </w:r>
      <w:r w:rsidR="00EB1058">
        <w:rPr>
          <w:rFonts w:hint="eastAsia"/>
        </w:rPr>
        <w:t>合同表合同状态改为“作废”，</w:t>
      </w:r>
      <w:r w:rsidR="007F479E">
        <w:rPr>
          <w:rFonts w:hint="eastAsia"/>
        </w:rPr>
        <w:t>提交工作流，将</w:t>
      </w:r>
      <w:r w:rsidR="00EB1058">
        <w:rPr>
          <w:rFonts w:hint="eastAsia"/>
        </w:rPr>
        <w:t>审批</w:t>
      </w:r>
      <w:r w:rsidR="00E02A6C">
        <w:rPr>
          <w:rFonts w:hint="eastAsia"/>
        </w:rPr>
        <w:t>流程结束；</w:t>
      </w:r>
    </w:p>
    <w:p w:rsidR="00E02A6C" w:rsidRPr="00E02A6C" w:rsidRDefault="00E02A6C" w:rsidP="004D03F8">
      <w:pPr>
        <w:pStyle w:val="ac"/>
        <w:numPr>
          <w:ilvl w:val="0"/>
          <w:numId w:val="19"/>
        </w:numPr>
        <w:ind w:firstLineChars="0"/>
      </w:pPr>
      <w:r>
        <w:rPr>
          <w:rFonts w:hint="eastAsia"/>
        </w:rPr>
        <w:t>给商城发送通知，商城</w:t>
      </w:r>
      <w:r w:rsidR="00DD2815">
        <w:rPr>
          <w:rFonts w:hint="eastAsia"/>
        </w:rPr>
        <w:t>将</w:t>
      </w:r>
      <w:r w:rsidR="00E92E93">
        <w:rPr>
          <w:rFonts w:hint="eastAsia"/>
        </w:rPr>
        <w:t>该订单</w:t>
      </w:r>
      <w:r>
        <w:rPr>
          <w:rFonts w:hint="eastAsia"/>
        </w:rPr>
        <w:t>状态修改为“订单已取消”</w:t>
      </w:r>
      <w:r w:rsidR="00DD2815">
        <w:rPr>
          <w:rFonts w:hint="eastAsia"/>
        </w:rPr>
        <w:t>，并给客户发送短信通知</w:t>
      </w:r>
      <w:r>
        <w:rPr>
          <w:rFonts w:hint="eastAsia"/>
        </w:rPr>
        <w:t>；</w:t>
      </w:r>
    </w:p>
    <w:p w:rsidR="00CE1950" w:rsidRDefault="00422536" w:rsidP="0031079A">
      <w:pPr>
        <w:pStyle w:val="2"/>
      </w:pPr>
      <w:r>
        <w:rPr>
          <w:rFonts w:hint="eastAsia"/>
        </w:rPr>
        <w:t>风控审核</w:t>
      </w:r>
    </w:p>
    <w:p w:rsidR="00AC2C7E" w:rsidRDefault="00C060FC" w:rsidP="00CE1950">
      <w:pPr>
        <w:pStyle w:val="3"/>
      </w:pPr>
      <w:r>
        <w:rPr>
          <w:rFonts w:hint="eastAsia"/>
        </w:rPr>
        <w:t>风控审核</w:t>
      </w:r>
    </w:p>
    <w:p w:rsidR="00C25A2C" w:rsidRDefault="00C25A2C" w:rsidP="00C25A2C">
      <w:pPr>
        <w:pStyle w:val="4"/>
        <w:spacing w:line="374" w:lineRule="auto"/>
      </w:pPr>
      <w:r>
        <w:rPr>
          <w:rFonts w:hint="eastAsia"/>
        </w:rPr>
        <w:t>功能概述</w:t>
      </w:r>
    </w:p>
    <w:p w:rsidR="00662172" w:rsidRPr="00662172" w:rsidRDefault="00842299" w:rsidP="00AB7E2D">
      <w:pPr>
        <w:ind w:firstLineChars="200" w:firstLine="480"/>
      </w:pPr>
      <w:r>
        <w:rPr>
          <w:rFonts w:hint="eastAsia"/>
        </w:rPr>
        <w:t>风控</w:t>
      </w:r>
      <w:r w:rsidR="00F96D5F">
        <w:rPr>
          <w:rFonts w:hint="eastAsia"/>
        </w:rPr>
        <w:t>接到订单后，需要进行审核审查。</w:t>
      </w:r>
      <w:r w:rsidR="00F96D5F" w:rsidRPr="00662172">
        <w:t xml:space="preserve"> </w:t>
      </w:r>
    </w:p>
    <w:p w:rsidR="005649AF" w:rsidRDefault="00C25A2C" w:rsidP="005649AF">
      <w:pPr>
        <w:pStyle w:val="4"/>
        <w:spacing w:line="374" w:lineRule="auto"/>
      </w:pPr>
      <w:r>
        <w:rPr>
          <w:rFonts w:hint="eastAsia"/>
        </w:rPr>
        <w:t>页面设计</w:t>
      </w:r>
    </w:p>
    <w:p w:rsidR="008C339C" w:rsidRPr="008C339C" w:rsidRDefault="008C339C" w:rsidP="008C339C">
      <w:pPr>
        <w:rPr>
          <w:b/>
          <w:color w:val="FF0000"/>
        </w:rPr>
      </w:pPr>
      <w:r w:rsidRPr="008C339C">
        <w:rPr>
          <w:rFonts w:hint="eastAsia"/>
          <w:b/>
          <w:color w:val="FF0000"/>
        </w:rPr>
        <w:t>说明：以下仅为对页面做部分内容做解释，详细页面字段仍需以原型图为准：</w:t>
      </w:r>
    </w:p>
    <w:p w:rsidR="00F4726F" w:rsidRDefault="00F4726F" w:rsidP="00F4726F">
      <w:r>
        <w:rPr>
          <w:noProof/>
        </w:rPr>
        <w:lastRenderedPageBreak/>
        <w:drawing>
          <wp:inline distT="0" distB="0" distL="0" distR="0">
            <wp:extent cx="5274310" cy="1608674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26F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订单信息和申请历史信息</w:t>
      </w:r>
    </w:p>
    <w:p w:rsidR="00734495" w:rsidRDefault="00734495" w:rsidP="00F4726F">
      <w:r>
        <w:rPr>
          <w:noProof/>
        </w:rPr>
        <w:drawing>
          <wp:inline distT="0" distB="0" distL="0" distR="0">
            <wp:extent cx="5274310" cy="1274780"/>
            <wp:effectExtent l="19050" t="0" r="2540" b="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95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需要复审内容提示</w:t>
      </w:r>
    </w:p>
    <w:p w:rsidR="00F4726F" w:rsidRDefault="00F4726F" w:rsidP="00F4726F">
      <w:r>
        <w:rPr>
          <w:noProof/>
        </w:rPr>
        <w:drawing>
          <wp:inline distT="0" distB="0" distL="0" distR="0">
            <wp:extent cx="5274310" cy="208968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95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 tab</w:t>
      </w:r>
      <w:r>
        <w:rPr>
          <w:rFonts w:hint="eastAsia"/>
        </w:rPr>
        <w:t>页可切换</w:t>
      </w:r>
    </w:p>
    <w:p w:rsidR="00F4726F" w:rsidRDefault="00F4726F" w:rsidP="00F4726F"/>
    <w:p w:rsidR="00F4726F" w:rsidRDefault="00F4726F" w:rsidP="00F4726F">
      <w:r>
        <w:rPr>
          <w:rFonts w:hint="eastAsia"/>
          <w:noProof/>
        </w:rPr>
        <w:drawing>
          <wp:inline distT="0" distB="0" distL="0" distR="0">
            <wp:extent cx="5274310" cy="1329692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26F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身份信息显示</w:t>
      </w:r>
    </w:p>
    <w:p w:rsidR="00F4726F" w:rsidRDefault="00461FBC" w:rsidP="00F4726F">
      <w:r>
        <w:rPr>
          <w:noProof/>
        </w:rPr>
        <w:lastRenderedPageBreak/>
        <w:drawing>
          <wp:inline distT="0" distB="0" distL="0" distR="0">
            <wp:extent cx="5274310" cy="248485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FBC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图片展示说明</w:t>
      </w:r>
    </w:p>
    <w:p w:rsidR="00461FBC" w:rsidRDefault="00461FBC" w:rsidP="00F4726F">
      <w:r>
        <w:rPr>
          <w:noProof/>
        </w:rPr>
        <w:drawing>
          <wp:inline distT="0" distB="0" distL="0" distR="0">
            <wp:extent cx="5274310" cy="273511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95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可修改部分字段信息</w:t>
      </w:r>
    </w:p>
    <w:p w:rsidR="00461FBC" w:rsidRDefault="00461FBC" w:rsidP="00F4726F"/>
    <w:p w:rsidR="00461FBC" w:rsidRDefault="00461FBC" w:rsidP="00F4726F">
      <w:r>
        <w:rPr>
          <w:noProof/>
        </w:rPr>
        <w:drawing>
          <wp:inline distT="0" distB="0" distL="0" distR="0">
            <wp:extent cx="5274310" cy="12689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FBC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图像比对</w:t>
      </w:r>
    </w:p>
    <w:p w:rsidR="00461FBC" w:rsidRDefault="000F3198" w:rsidP="00F4726F">
      <w:r>
        <w:rPr>
          <w:noProof/>
        </w:rPr>
        <w:lastRenderedPageBreak/>
        <w:drawing>
          <wp:inline distT="0" distB="0" distL="0" distR="0">
            <wp:extent cx="4636770" cy="5469255"/>
            <wp:effectExtent l="19050" t="0" r="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546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F0A" w:rsidDel="00065F0A">
        <w:rPr>
          <w:noProof/>
        </w:rPr>
        <w:t xml:space="preserve"> </w:t>
      </w:r>
    </w:p>
    <w:p w:rsidR="00734495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>
        <w:rPr>
          <w:rFonts w:hint="eastAsia"/>
        </w:rPr>
        <w:t>审核情况记录</w:t>
      </w:r>
    </w:p>
    <w:p w:rsidR="00461FBC" w:rsidRDefault="00461FBC" w:rsidP="00F4726F"/>
    <w:p w:rsidR="00461FBC" w:rsidRDefault="00EB53BC" w:rsidP="00F4726F">
      <w:r>
        <w:rPr>
          <w:noProof/>
        </w:rPr>
        <w:drawing>
          <wp:inline distT="0" distB="0" distL="0" distR="0">
            <wp:extent cx="5274310" cy="251005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3BC" w:rsidRDefault="00734495" w:rsidP="00734495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9 </w:t>
      </w:r>
      <w:r>
        <w:rPr>
          <w:rFonts w:hint="eastAsia"/>
        </w:rPr>
        <w:t>个人信息</w:t>
      </w:r>
    </w:p>
    <w:p w:rsidR="00EB53BC" w:rsidRDefault="00EB53BC" w:rsidP="00F4726F">
      <w:r>
        <w:rPr>
          <w:noProof/>
        </w:rPr>
        <w:drawing>
          <wp:inline distT="0" distB="0" distL="0" distR="0">
            <wp:extent cx="5274310" cy="3407097"/>
            <wp:effectExtent l="19050" t="0" r="254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95" w:rsidRDefault="00734495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联系人信息</w:t>
      </w:r>
    </w:p>
    <w:p w:rsidR="00641A51" w:rsidRDefault="00641A51" w:rsidP="00734495">
      <w:pPr>
        <w:jc w:val="center"/>
      </w:pPr>
      <w:r>
        <w:rPr>
          <w:noProof/>
        </w:rPr>
        <w:drawing>
          <wp:inline distT="0" distB="0" distL="0" distR="0">
            <wp:extent cx="5274310" cy="4310240"/>
            <wp:effectExtent l="19050" t="0" r="2540" b="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A51" w:rsidRDefault="00641A51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rPr>
          <w:rFonts w:hint="eastAsia"/>
        </w:rPr>
        <w:t>拒绝信息填写</w:t>
      </w:r>
    </w:p>
    <w:p w:rsidR="00641A51" w:rsidRDefault="00641A51" w:rsidP="00734495">
      <w:pPr>
        <w:jc w:val="center"/>
      </w:pPr>
      <w:r>
        <w:rPr>
          <w:noProof/>
        </w:rPr>
        <w:lastRenderedPageBreak/>
        <w:drawing>
          <wp:inline distT="0" distB="0" distL="0" distR="0">
            <wp:extent cx="4735830" cy="2156460"/>
            <wp:effectExtent l="19050" t="0" r="7620" b="0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A51" w:rsidRDefault="00641A51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>
        <w:rPr>
          <w:rFonts w:hint="eastAsia"/>
        </w:rPr>
        <w:t>提示信息</w:t>
      </w:r>
    </w:p>
    <w:p w:rsidR="009136ED" w:rsidRDefault="000F3198" w:rsidP="00734495">
      <w:pPr>
        <w:jc w:val="center"/>
      </w:pPr>
      <w:r>
        <w:rPr>
          <w:noProof/>
        </w:rPr>
        <w:drawing>
          <wp:inline distT="0" distB="0" distL="0" distR="0">
            <wp:extent cx="5274310" cy="1902279"/>
            <wp:effectExtent l="19050" t="0" r="2540" b="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2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6ED" w:rsidRDefault="009136ED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>
        <w:rPr>
          <w:rFonts w:hint="eastAsia"/>
        </w:rPr>
        <w:t>综合</w:t>
      </w:r>
      <w:r w:rsidR="001B7320">
        <w:rPr>
          <w:rFonts w:hint="eastAsia"/>
        </w:rPr>
        <w:t>信息</w:t>
      </w:r>
    </w:p>
    <w:p w:rsidR="006E0C1C" w:rsidRDefault="007B7BF5" w:rsidP="00734495">
      <w:pPr>
        <w:jc w:val="center"/>
      </w:pPr>
      <w:r>
        <w:rPr>
          <w:noProof/>
        </w:rPr>
        <w:drawing>
          <wp:inline distT="0" distB="0" distL="0" distR="0">
            <wp:extent cx="5142230" cy="3040380"/>
            <wp:effectExtent l="19050" t="0" r="1270" b="0"/>
            <wp:docPr id="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C1C" w:rsidRDefault="006E0C1C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14 </w:t>
      </w:r>
      <w:r>
        <w:rPr>
          <w:rFonts w:hint="eastAsia"/>
        </w:rPr>
        <w:t>认证信息</w:t>
      </w:r>
    </w:p>
    <w:p w:rsidR="005725CD" w:rsidRDefault="00BA7A24" w:rsidP="00734495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659938"/>
            <wp:effectExtent l="19050" t="0" r="2540" b="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CD" w:rsidRDefault="005725CD" w:rsidP="007344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15 </w:t>
      </w:r>
      <w:r>
        <w:rPr>
          <w:rFonts w:hint="eastAsia"/>
        </w:rPr>
        <w:t>修改页面显示</w:t>
      </w:r>
    </w:p>
    <w:p w:rsidR="00C25A2C" w:rsidRDefault="00C25A2C" w:rsidP="00C25A2C">
      <w:pPr>
        <w:pStyle w:val="4"/>
        <w:spacing w:line="374" w:lineRule="auto"/>
      </w:pPr>
      <w:r>
        <w:rPr>
          <w:rFonts w:hint="eastAsia"/>
        </w:rPr>
        <w:lastRenderedPageBreak/>
        <w:t>流程图</w:t>
      </w:r>
    </w:p>
    <w:p w:rsidR="001E561B" w:rsidRDefault="001E561B" w:rsidP="003C0EB7">
      <w:r>
        <w:object w:dxaOrig="10575" w:dyaOrig="13560">
          <v:shape id="_x0000_i1027" type="#_x0000_t75" style="width:414.4pt;height:532.15pt" o:ole="">
            <v:imagedata r:id="rId39" o:title=""/>
          </v:shape>
          <o:OLEObject Type="Embed" ProgID="Visio.Drawing.15" ShapeID="_x0000_i1027" DrawAspect="Content" ObjectID="_1502267829" r:id="rId40"/>
        </w:object>
      </w:r>
    </w:p>
    <w:p w:rsidR="001E561B" w:rsidRDefault="001E561B" w:rsidP="003C0EB7"/>
    <w:p w:rsidR="001E561B" w:rsidRDefault="001E561B" w:rsidP="003C0EB7">
      <w:r>
        <w:object w:dxaOrig="10950" w:dyaOrig="11611">
          <v:shape id="_x0000_i1028" type="#_x0000_t75" style="width:415.15pt;height:439.9pt" o:ole="">
            <v:imagedata r:id="rId41" o:title=""/>
          </v:shape>
          <o:OLEObject Type="Embed" ProgID="Visio.Drawing.15" ShapeID="_x0000_i1028" DrawAspect="Content" ObjectID="_1502267830" r:id="rId42"/>
        </w:object>
      </w:r>
    </w:p>
    <w:p w:rsidR="00113571" w:rsidRDefault="00113571" w:rsidP="003C0EB7"/>
    <w:p w:rsidR="00113571" w:rsidRDefault="00113571" w:rsidP="003C0EB7">
      <w:r>
        <w:object w:dxaOrig="6151" w:dyaOrig="6151">
          <v:shape id="_x0000_i1029" type="#_x0000_t75" style="width:307.5pt;height:307.5pt" o:ole="">
            <v:imagedata r:id="rId43" o:title=""/>
          </v:shape>
          <o:OLEObject Type="Embed" ProgID="Visio.Drawing.15" ShapeID="_x0000_i1029" DrawAspect="Content" ObjectID="_1502267831" r:id="rId44"/>
        </w:object>
      </w:r>
    </w:p>
    <w:p w:rsidR="00C25A2C" w:rsidRDefault="00C25A2C" w:rsidP="001E561B">
      <w:pPr>
        <w:pStyle w:val="4"/>
      </w:pPr>
      <w:r>
        <w:rPr>
          <w:rFonts w:hint="eastAsia"/>
        </w:rPr>
        <w:t>输入项</w:t>
      </w:r>
    </w:p>
    <w:p w:rsidR="007C2221" w:rsidRPr="004E47BE" w:rsidRDefault="00A87C78" w:rsidP="00A87C78">
      <w:pPr>
        <w:pStyle w:val="5"/>
      </w:pPr>
      <w:r>
        <w:rPr>
          <w:rFonts w:hint="eastAsia"/>
        </w:rPr>
        <w:t>客户基本信息—审核情况记录</w:t>
      </w:r>
    </w:p>
    <w:p w:rsidR="007C2221" w:rsidRPr="007C2221" w:rsidRDefault="007C2221" w:rsidP="007C2221"/>
    <w:p w:rsidR="004E47BE" w:rsidRPr="004E47BE" w:rsidRDefault="007C2221" w:rsidP="00A87C78">
      <w:pPr>
        <w:pStyle w:val="5"/>
      </w:pPr>
      <w:r>
        <w:rPr>
          <w:rFonts w:hint="eastAsia"/>
        </w:rPr>
        <w:t>客户基本信息—可修改项</w:t>
      </w:r>
    </w:p>
    <w:tbl>
      <w:tblPr>
        <w:tblStyle w:val="a3"/>
        <w:tblW w:w="0" w:type="auto"/>
        <w:tblLayout w:type="fixed"/>
        <w:tblLook w:val="04A0"/>
      </w:tblPr>
      <w:tblGrid>
        <w:gridCol w:w="1384"/>
        <w:gridCol w:w="1987"/>
        <w:gridCol w:w="1153"/>
        <w:gridCol w:w="976"/>
        <w:gridCol w:w="761"/>
        <w:gridCol w:w="794"/>
        <w:gridCol w:w="1467"/>
      </w:tblGrid>
      <w:tr w:rsidR="00743627" w:rsidRPr="007F29C4" w:rsidTr="00F014AA">
        <w:trPr>
          <w:tblHeader/>
        </w:trPr>
        <w:tc>
          <w:tcPr>
            <w:tcW w:w="1384" w:type="dxa"/>
            <w:shd w:val="clear" w:color="auto" w:fill="D9D9D9" w:themeFill="background1" w:themeFillShade="D9"/>
          </w:tcPr>
          <w:p w:rsidR="00DB0DD8" w:rsidRPr="007F29C4" w:rsidRDefault="00DB0DD8" w:rsidP="00A50B0D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1987" w:type="dxa"/>
            <w:shd w:val="clear" w:color="auto" w:fill="D9D9D9" w:themeFill="background1" w:themeFillShade="D9"/>
          </w:tcPr>
          <w:p w:rsidR="00DB0DD8" w:rsidRPr="007F29C4" w:rsidRDefault="00DB0DD8" w:rsidP="00A50B0D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1153" w:type="dxa"/>
            <w:shd w:val="clear" w:color="auto" w:fill="D9D9D9" w:themeFill="background1" w:themeFillShade="D9"/>
          </w:tcPr>
          <w:p w:rsidR="00DB0DD8" w:rsidRPr="007F29C4" w:rsidRDefault="00DB0DD8" w:rsidP="00A50B0D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类型</w:t>
            </w:r>
            <w:r>
              <w:rPr>
                <w:rFonts w:hint="eastAsia"/>
                <w:b/>
                <w:sz w:val="21"/>
                <w:szCs w:val="21"/>
              </w:rPr>
              <w:t>&amp;</w:t>
            </w:r>
            <w:r>
              <w:rPr>
                <w:rFonts w:hint="eastAsia"/>
                <w:b/>
                <w:sz w:val="21"/>
                <w:szCs w:val="21"/>
              </w:rPr>
              <w:t>长度</w:t>
            </w:r>
          </w:p>
        </w:tc>
        <w:tc>
          <w:tcPr>
            <w:tcW w:w="976" w:type="dxa"/>
            <w:shd w:val="clear" w:color="auto" w:fill="D9D9D9" w:themeFill="background1" w:themeFillShade="D9"/>
          </w:tcPr>
          <w:p w:rsidR="00DB0DD8" w:rsidRPr="007F29C4" w:rsidRDefault="00DB0DD8" w:rsidP="00A50B0D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范围（精度）</w:t>
            </w:r>
          </w:p>
        </w:tc>
        <w:tc>
          <w:tcPr>
            <w:tcW w:w="761" w:type="dxa"/>
            <w:shd w:val="clear" w:color="auto" w:fill="D9D9D9" w:themeFill="background1" w:themeFillShade="D9"/>
          </w:tcPr>
          <w:p w:rsidR="00DB0DD8" w:rsidRDefault="00DB0DD8" w:rsidP="00A50B0D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页面是否展示</w:t>
            </w:r>
          </w:p>
        </w:tc>
        <w:tc>
          <w:tcPr>
            <w:tcW w:w="794" w:type="dxa"/>
            <w:shd w:val="clear" w:color="auto" w:fill="D9D9D9" w:themeFill="background1" w:themeFillShade="D9"/>
          </w:tcPr>
          <w:p w:rsidR="00DB0DD8" w:rsidRPr="007F29C4" w:rsidRDefault="00DB0DD8" w:rsidP="00A50B0D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是否必输</w:t>
            </w:r>
          </w:p>
        </w:tc>
        <w:tc>
          <w:tcPr>
            <w:tcW w:w="1467" w:type="dxa"/>
            <w:shd w:val="clear" w:color="auto" w:fill="D9D9D9" w:themeFill="background1" w:themeFillShade="D9"/>
          </w:tcPr>
          <w:p w:rsidR="00DB0DD8" w:rsidRPr="007F29C4" w:rsidRDefault="00DB0DD8" w:rsidP="00A50B0D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F014AA" w:rsidRPr="007F29C4" w:rsidTr="009F442E">
        <w:trPr>
          <w:trHeight w:val="680"/>
        </w:trPr>
        <w:tc>
          <w:tcPr>
            <w:tcW w:w="1384" w:type="dxa"/>
          </w:tcPr>
          <w:p w:rsidR="00F014AA" w:rsidRPr="00350AC4" w:rsidRDefault="00F014AA" w:rsidP="002B46B6">
            <w:pPr>
              <w:pStyle w:val="a4"/>
            </w:pPr>
            <w:r w:rsidRPr="00F014AA">
              <w:t>tb_apply_alterinfo</w:t>
            </w:r>
          </w:p>
        </w:tc>
        <w:tc>
          <w:tcPr>
            <w:tcW w:w="1987" w:type="dxa"/>
          </w:tcPr>
          <w:p w:rsidR="00F014AA" w:rsidRDefault="00F014AA" w:rsidP="002B46B6">
            <w:pPr>
              <w:pStyle w:val="a4"/>
            </w:pPr>
          </w:p>
        </w:tc>
        <w:tc>
          <w:tcPr>
            <w:tcW w:w="1153" w:type="dxa"/>
          </w:tcPr>
          <w:p w:rsidR="00F014AA" w:rsidRPr="00350AC4" w:rsidRDefault="00F014AA" w:rsidP="002B46B6">
            <w:pPr>
              <w:pStyle w:val="a4"/>
            </w:pPr>
          </w:p>
        </w:tc>
        <w:tc>
          <w:tcPr>
            <w:tcW w:w="976" w:type="dxa"/>
          </w:tcPr>
          <w:p w:rsidR="00F014AA" w:rsidRPr="00350AC4" w:rsidRDefault="00F014AA" w:rsidP="002B46B6">
            <w:pPr>
              <w:pStyle w:val="a4"/>
            </w:pPr>
          </w:p>
        </w:tc>
        <w:tc>
          <w:tcPr>
            <w:tcW w:w="761" w:type="dxa"/>
          </w:tcPr>
          <w:p w:rsidR="00F014AA" w:rsidRPr="00350AC4" w:rsidRDefault="00F014AA" w:rsidP="002B46B6">
            <w:pPr>
              <w:pStyle w:val="a4"/>
            </w:pPr>
          </w:p>
        </w:tc>
        <w:tc>
          <w:tcPr>
            <w:tcW w:w="794" w:type="dxa"/>
          </w:tcPr>
          <w:p w:rsidR="00F014AA" w:rsidRPr="00350AC4" w:rsidRDefault="00F014AA" w:rsidP="002B46B6">
            <w:pPr>
              <w:pStyle w:val="a4"/>
            </w:pPr>
          </w:p>
        </w:tc>
        <w:tc>
          <w:tcPr>
            <w:tcW w:w="1467" w:type="dxa"/>
          </w:tcPr>
          <w:p w:rsidR="00F014AA" w:rsidRPr="00350AC4" w:rsidRDefault="00F014AA" w:rsidP="002B46B6">
            <w:pPr>
              <w:pStyle w:val="a4"/>
            </w:pPr>
          </w:p>
        </w:tc>
      </w:tr>
      <w:tr w:rsidR="00493F4A" w:rsidRPr="007F29C4" w:rsidTr="00F014AA">
        <w:trPr>
          <w:trHeight w:val="440"/>
        </w:trPr>
        <w:tc>
          <w:tcPr>
            <w:tcW w:w="1384" w:type="dxa"/>
          </w:tcPr>
          <w:p w:rsidR="00493F4A" w:rsidRPr="00350AC4" w:rsidRDefault="00493F4A" w:rsidP="002B46B6">
            <w:pPr>
              <w:pStyle w:val="a4"/>
            </w:pPr>
          </w:p>
        </w:tc>
        <w:tc>
          <w:tcPr>
            <w:tcW w:w="1987" w:type="dxa"/>
          </w:tcPr>
          <w:p w:rsidR="00493F4A" w:rsidRPr="00350AC4" w:rsidRDefault="001F5BEA" w:rsidP="002B46B6">
            <w:pPr>
              <w:pStyle w:val="a4"/>
            </w:pPr>
            <w:r>
              <w:rPr>
                <w:rFonts w:hint="eastAsia"/>
              </w:rPr>
              <w:t>宿舍地址</w:t>
            </w:r>
          </w:p>
        </w:tc>
        <w:tc>
          <w:tcPr>
            <w:tcW w:w="1153" w:type="dxa"/>
          </w:tcPr>
          <w:p w:rsidR="00493F4A" w:rsidRPr="00350AC4" w:rsidRDefault="00493F4A" w:rsidP="002B46B6">
            <w:pPr>
              <w:pStyle w:val="a4"/>
            </w:pPr>
          </w:p>
        </w:tc>
        <w:tc>
          <w:tcPr>
            <w:tcW w:w="976" w:type="dxa"/>
          </w:tcPr>
          <w:p w:rsidR="00493F4A" w:rsidRPr="00350AC4" w:rsidRDefault="00493F4A" w:rsidP="002B46B6">
            <w:pPr>
              <w:pStyle w:val="a4"/>
            </w:pPr>
          </w:p>
        </w:tc>
        <w:tc>
          <w:tcPr>
            <w:tcW w:w="761" w:type="dxa"/>
          </w:tcPr>
          <w:p w:rsidR="00493F4A" w:rsidRPr="00350AC4" w:rsidRDefault="00493F4A" w:rsidP="002B46B6">
            <w:pPr>
              <w:pStyle w:val="a4"/>
            </w:pPr>
          </w:p>
        </w:tc>
        <w:tc>
          <w:tcPr>
            <w:tcW w:w="794" w:type="dxa"/>
          </w:tcPr>
          <w:p w:rsidR="00493F4A" w:rsidRPr="00350AC4" w:rsidRDefault="00493F4A" w:rsidP="002B46B6">
            <w:pPr>
              <w:pStyle w:val="a4"/>
            </w:pPr>
          </w:p>
        </w:tc>
        <w:tc>
          <w:tcPr>
            <w:tcW w:w="1467" w:type="dxa"/>
          </w:tcPr>
          <w:p w:rsidR="00493F4A" w:rsidRPr="00350AC4" w:rsidRDefault="009F442E" w:rsidP="002B46B6">
            <w:pPr>
              <w:pStyle w:val="a4"/>
            </w:pPr>
            <w:bookmarkStart w:id="55" w:name="OLE_LINK23"/>
            <w:bookmarkStart w:id="56" w:name="OLE_LINK24"/>
            <w:r w:rsidRPr="009F442E">
              <w:t>UPDATE_ITEM</w:t>
            </w:r>
            <w:r>
              <w:rPr>
                <w:rFonts w:hint="eastAsia"/>
              </w:rPr>
              <w:t xml:space="preserve"> </w:t>
            </w:r>
            <w:bookmarkEnd w:id="55"/>
            <w:bookmarkEnd w:id="56"/>
            <w:r>
              <w:rPr>
                <w:rFonts w:hint="eastAsia"/>
              </w:rPr>
              <w:t xml:space="preserve"> = </w:t>
            </w:r>
            <w:r w:rsidRPr="009F5CB0">
              <w:t>DORM</w:t>
            </w:r>
          </w:p>
        </w:tc>
      </w:tr>
      <w:tr w:rsidR="009142B8" w:rsidRPr="007F29C4" w:rsidTr="00F014AA">
        <w:trPr>
          <w:trHeight w:val="440"/>
        </w:trPr>
        <w:tc>
          <w:tcPr>
            <w:tcW w:w="1384" w:type="dxa"/>
          </w:tcPr>
          <w:p w:rsidR="009142B8" w:rsidRPr="00350AC4" w:rsidRDefault="009142B8" w:rsidP="002B46B6">
            <w:pPr>
              <w:pStyle w:val="a4"/>
            </w:pPr>
          </w:p>
        </w:tc>
        <w:tc>
          <w:tcPr>
            <w:tcW w:w="1987" w:type="dxa"/>
          </w:tcPr>
          <w:p w:rsidR="009142B8" w:rsidRDefault="009142B8" w:rsidP="002B46B6">
            <w:pPr>
              <w:pStyle w:val="a4"/>
            </w:pPr>
          </w:p>
        </w:tc>
        <w:tc>
          <w:tcPr>
            <w:tcW w:w="1153" w:type="dxa"/>
          </w:tcPr>
          <w:p w:rsidR="009142B8" w:rsidRPr="00350AC4" w:rsidRDefault="009142B8" w:rsidP="002B46B6">
            <w:pPr>
              <w:pStyle w:val="a4"/>
            </w:pPr>
          </w:p>
        </w:tc>
        <w:tc>
          <w:tcPr>
            <w:tcW w:w="976" w:type="dxa"/>
          </w:tcPr>
          <w:p w:rsidR="009142B8" w:rsidRPr="00350AC4" w:rsidRDefault="009142B8" w:rsidP="002B46B6">
            <w:pPr>
              <w:pStyle w:val="a4"/>
            </w:pPr>
          </w:p>
        </w:tc>
        <w:tc>
          <w:tcPr>
            <w:tcW w:w="761" w:type="dxa"/>
          </w:tcPr>
          <w:p w:rsidR="009142B8" w:rsidRPr="00350AC4" w:rsidRDefault="009142B8" w:rsidP="002B46B6">
            <w:pPr>
              <w:pStyle w:val="a4"/>
            </w:pPr>
          </w:p>
        </w:tc>
        <w:tc>
          <w:tcPr>
            <w:tcW w:w="794" w:type="dxa"/>
          </w:tcPr>
          <w:p w:rsidR="009142B8" w:rsidRPr="00350AC4" w:rsidRDefault="009142B8" w:rsidP="002B46B6">
            <w:pPr>
              <w:pStyle w:val="a4"/>
            </w:pPr>
          </w:p>
        </w:tc>
        <w:tc>
          <w:tcPr>
            <w:tcW w:w="1467" w:type="dxa"/>
          </w:tcPr>
          <w:p w:rsidR="009142B8" w:rsidRPr="00350AC4" w:rsidRDefault="009142B8" w:rsidP="002B46B6">
            <w:pPr>
              <w:pStyle w:val="a4"/>
            </w:pPr>
          </w:p>
        </w:tc>
      </w:tr>
      <w:tr w:rsidR="0018216E" w:rsidRPr="007F29C4" w:rsidTr="00F014AA">
        <w:trPr>
          <w:trHeight w:val="440"/>
        </w:trPr>
        <w:tc>
          <w:tcPr>
            <w:tcW w:w="1384" w:type="dxa"/>
          </w:tcPr>
          <w:p w:rsidR="0018216E" w:rsidRPr="00350AC4" w:rsidRDefault="0018216E" w:rsidP="002B46B6">
            <w:pPr>
              <w:pStyle w:val="a4"/>
            </w:pPr>
          </w:p>
        </w:tc>
        <w:tc>
          <w:tcPr>
            <w:tcW w:w="1987" w:type="dxa"/>
          </w:tcPr>
          <w:p w:rsidR="0018216E" w:rsidRDefault="0018216E" w:rsidP="002B46B6">
            <w:pPr>
              <w:pStyle w:val="a4"/>
            </w:pPr>
          </w:p>
        </w:tc>
        <w:tc>
          <w:tcPr>
            <w:tcW w:w="1153" w:type="dxa"/>
          </w:tcPr>
          <w:p w:rsidR="0018216E" w:rsidRPr="00350AC4" w:rsidRDefault="0018216E" w:rsidP="002B46B6">
            <w:pPr>
              <w:pStyle w:val="a4"/>
            </w:pPr>
          </w:p>
        </w:tc>
        <w:tc>
          <w:tcPr>
            <w:tcW w:w="976" w:type="dxa"/>
          </w:tcPr>
          <w:p w:rsidR="0018216E" w:rsidRPr="00350AC4" w:rsidRDefault="0018216E" w:rsidP="002B46B6">
            <w:pPr>
              <w:pStyle w:val="a4"/>
            </w:pPr>
          </w:p>
        </w:tc>
        <w:tc>
          <w:tcPr>
            <w:tcW w:w="761" w:type="dxa"/>
          </w:tcPr>
          <w:p w:rsidR="0018216E" w:rsidRPr="00350AC4" w:rsidRDefault="0018216E" w:rsidP="002B46B6">
            <w:pPr>
              <w:pStyle w:val="a4"/>
            </w:pPr>
          </w:p>
        </w:tc>
        <w:tc>
          <w:tcPr>
            <w:tcW w:w="794" w:type="dxa"/>
          </w:tcPr>
          <w:p w:rsidR="0018216E" w:rsidRPr="00350AC4" w:rsidRDefault="0018216E" w:rsidP="002B46B6">
            <w:pPr>
              <w:pStyle w:val="a4"/>
            </w:pPr>
          </w:p>
        </w:tc>
        <w:tc>
          <w:tcPr>
            <w:tcW w:w="1467" w:type="dxa"/>
          </w:tcPr>
          <w:p w:rsidR="0018216E" w:rsidRPr="00350AC4" w:rsidRDefault="0018216E" w:rsidP="002B46B6">
            <w:pPr>
              <w:pStyle w:val="a4"/>
            </w:pPr>
          </w:p>
        </w:tc>
      </w:tr>
      <w:tr w:rsidR="001F5BEA" w:rsidRPr="007F29C4" w:rsidTr="00F014AA">
        <w:trPr>
          <w:trHeight w:val="440"/>
        </w:trPr>
        <w:tc>
          <w:tcPr>
            <w:tcW w:w="1384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1987" w:type="dxa"/>
          </w:tcPr>
          <w:p w:rsidR="001F5BEA" w:rsidRDefault="001F5BEA" w:rsidP="002B46B6">
            <w:pPr>
              <w:pStyle w:val="a4"/>
            </w:pPr>
          </w:p>
        </w:tc>
        <w:tc>
          <w:tcPr>
            <w:tcW w:w="1153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976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761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794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1467" w:type="dxa"/>
          </w:tcPr>
          <w:p w:rsidR="001F5BEA" w:rsidRPr="00350AC4" w:rsidRDefault="001F5BEA" w:rsidP="002B46B6">
            <w:pPr>
              <w:pStyle w:val="a4"/>
            </w:pPr>
          </w:p>
        </w:tc>
      </w:tr>
      <w:tr w:rsidR="001F5BEA" w:rsidRPr="007F29C4" w:rsidTr="00F014AA">
        <w:trPr>
          <w:trHeight w:val="440"/>
        </w:trPr>
        <w:tc>
          <w:tcPr>
            <w:tcW w:w="1384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1987" w:type="dxa"/>
          </w:tcPr>
          <w:p w:rsidR="001F5BEA" w:rsidRDefault="001F5BEA" w:rsidP="002B46B6">
            <w:pPr>
              <w:pStyle w:val="a4"/>
            </w:pPr>
          </w:p>
        </w:tc>
        <w:tc>
          <w:tcPr>
            <w:tcW w:w="1153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976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761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794" w:type="dxa"/>
          </w:tcPr>
          <w:p w:rsidR="001F5BEA" w:rsidRPr="00350AC4" w:rsidRDefault="001F5BEA" w:rsidP="002B46B6">
            <w:pPr>
              <w:pStyle w:val="a4"/>
            </w:pPr>
          </w:p>
        </w:tc>
        <w:tc>
          <w:tcPr>
            <w:tcW w:w="1467" w:type="dxa"/>
          </w:tcPr>
          <w:p w:rsidR="001F5BEA" w:rsidRPr="00350AC4" w:rsidRDefault="001F5BEA" w:rsidP="002B46B6">
            <w:pPr>
              <w:pStyle w:val="a4"/>
            </w:pPr>
          </w:p>
        </w:tc>
      </w:tr>
    </w:tbl>
    <w:p w:rsidR="000621A1" w:rsidRDefault="000621A1" w:rsidP="000621A1"/>
    <w:p w:rsidR="000621A1" w:rsidRDefault="00A87C78" w:rsidP="00A87C78">
      <w:pPr>
        <w:pStyle w:val="5"/>
      </w:pPr>
      <w:r>
        <w:rPr>
          <w:rFonts w:hint="eastAsia"/>
        </w:rPr>
        <w:t>个人信息</w:t>
      </w:r>
    </w:p>
    <w:tbl>
      <w:tblPr>
        <w:tblStyle w:val="a3"/>
        <w:tblW w:w="0" w:type="auto"/>
        <w:tblLayout w:type="fixed"/>
        <w:tblLook w:val="04A0"/>
      </w:tblPr>
      <w:tblGrid>
        <w:gridCol w:w="1809"/>
        <w:gridCol w:w="2087"/>
        <w:gridCol w:w="1017"/>
        <w:gridCol w:w="913"/>
        <w:gridCol w:w="698"/>
        <w:gridCol w:w="725"/>
        <w:gridCol w:w="1273"/>
      </w:tblGrid>
      <w:tr w:rsidR="000621A1" w:rsidRPr="007F29C4" w:rsidTr="000600C6">
        <w:trPr>
          <w:tblHeader/>
        </w:trPr>
        <w:tc>
          <w:tcPr>
            <w:tcW w:w="1809" w:type="dxa"/>
            <w:shd w:val="clear" w:color="auto" w:fill="D9D9D9" w:themeFill="background1" w:themeFillShade="D9"/>
          </w:tcPr>
          <w:p w:rsidR="000621A1" w:rsidRPr="007F29C4" w:rsidRDefault="000621A1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087" w:type="dxa"/>
            <w:shd w:val="clear" w:color="auto" w:fill="D9D9D9" w:themeFill="background1" w:themeFillShade="D9"/>
          </w:tcPr>
          <w:p w:rsidR="000621A1" w:rsidRPr="007F29C4" w:rsidRDefault="000621A1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1017" w:type="dxa"/>
            <w:shd w:val="clear" w:color="auto" w:fill="D9D9D9" w:themeFill="background1" w:themeFillShade="D9"/>
          </w:tcPr>
          <w:p w:rsidR="000621A1" w:rsidRPr="007F29C4" w:rsidRDefault="000621A1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类型</w:t>
            </w:r>
            <w:r>
              <w:rPr>
                <w:rFonts w:hint="eastAsia"/>
                <w:b/>
                <w:sz w:val="21"/>
                <w:szCs w:val="21"/>
              </w:rPr>
              <w:t>&amp;</w:t>
            </w:r>
            <w:r>
              <w:rPr>
                <w:rFonts w:hint="eastAsia"/>
                <w:b/>
                <w:sz w:val="21"/>
                <w:szCs w:val="21"/>
              </w:rPr>
              <w:t>长度</w:t>
            </w:r>
          </w:p>
        </w:tc>
        <w:tc>
          <w:tcPr>
            <w:tcW w:w="913" w:type="dxa"/>
            <w:shd w:val="clear" w:color="auto" w:fill="D9D9D9" w:themeFill="background1" w:themeFillShade="D9"/>
          </w:tcPr>
          <w:p w:rsidR="000621A1" w:rsidRPr="007F29C4" w:rsidRDefault="000621A1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范围（精度）</w:t>
            </w:r>
          </w:p>
        </w:tc>
        <w:tc>
          <w:tcPr>
            <w:tcW w:w="698" w:type="dxa"/>
            <w:shd w:val="clear" w:color="auto" w:fill="D9D9D9" w:themeFill="background1" w:themeFillShade="D9"/>
          </w:tcPr>
          <w:p w:rsidR="000621A1" w:rsidRDefault="000621A1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页面是否展示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:rsidR="000621A1" w:rsidRPr="007F29C4" w:rsidRDefault="000621A1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是否必输</w:t>
            </w:r>
          </w:p>
        </w:tc>
        <w:tc>
          <w:tcPr>
            <w:tcW w:w="1273" w:type="dxa"/>
            <w:shd w:val="clear" w:color="auto" w:fill="D9D9D9" w:themeFill="background1" w:themeFillShade="D9"/>
          </w:tcPr>
          <w:p w:rsidR="000621A1" w:rsidRPr="007F29C4" w:rsidRDefault="000621A1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CHECK_QQ</w:t>
            </w:r>
          </w:p>
        </w:tc>
        <w:tc>
          <w:tcPr>
            <w:tcW w:w="2087" w:type="dxa"/>
          </w:tcPr>
          <w:p w:rsidR="000621A1" w:rsidRPr="00350AC4" w:rsidRDefault="000621A1" w:rsidP="0034667E">
            <w:pPr>
              <w:pStyle w:val="a4"/>
            </w:pP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号码是否一致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CHECK_WEIXIN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微信号码是否一致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CONFIRM_INPERSON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确认本人借款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CONFIRM_IDNO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确认身份证号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CONFIRM_TEL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确认手机号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CONFIRM_COLLEGE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确认学校信息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CONFIRM_DORM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确认宿舍地址（收货地址）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00C6" w:rsidP="0034667E">
            <w:pPr>
              <w:pStyle w:val="a4"/>
            </w:pPr>
            <w:r w:rsidRPr="000600C6">
              <w:t>NOT_INPERSON</w:t>
            </w: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存在非本人借款风险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0621A1" w:rsidRPr="007F29C4" w:rsidTr="000600C6">
        <w:trPr>
          <w:trHeight w:val="440"/>
        </w:trPr>
        <w:tc>
          <w:tcPr>
            <w:tcW w:w="1809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2087" w:type="dxa"/>
          </w:tcPr>
          <w:p w:rsidR="000621A1" w:rsidRDefault="000621A1" w:rsidP="0034667E">
            <w:pPr>
              <w:pStyle w:val="a4"/>
            </w:pPr>
            <w:r>
              <w:rPr>
                <w:rFonts w:hint="eastAsia"/>
              </w:rPr>
              <w:t>将本人加入黑名单</w:t>
            </w:r>
          </w:p>
        </w:tc>
        <w:tc>
          <w:tcPr>
            <w:tcW w:w="1017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913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698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725" w:type="dxa"/>
          </w:tcPr>
          <w:p w:rsidR="000621A1" w:rsidRPr="00350AC4" w:rsidRDefault="000621A1" w:rsidP="0034667E">
            <w:pPr>
              <w:pStyle w:val="a4"/>
            </w:pPr>
          </w:p>
        </w:tc>
        <w:tc>
          <w:tcPr>
            <w:tcW w:w="1273" w:type="dxa"/>
          </w:tcPr>
          <w:p w:rsidR="000621A1" w:rsidRPr="00350AC4" w:rsidRDefault="000621A1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MONTH_INCOME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月生活费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MONTH_COST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月花费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PARTTIME_INCOME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兼职收入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OTHER_LOANCOUNT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其他平台贷款笔数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LIABILITY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负债额度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lastRenderedPageBreak/>
              <w:t>MONREPAY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每月还款能力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HOME_INCOME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家庭总收入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  <w:tr w:rsidR="0088656A" w:rsidRPr="007F29C4" w:rsidTr="000600C6">
        <w:trPr>
          <w:trHeight w:val="440"/>
        </w:trPr>
        <w:tc>
          <w:tcPr>
            <w:tcW w:w="1809" w:type="dxa"/>
          </w:tcPr>
          <w:p w:rsidR="0088656A" w:rsidRPr="00350AC4" w:rsidRDefault="000600C6" w:rsidP="0034667E">
            <w:pPr>
              <w:pStyle w:val="a4"/>
            </w:pPr>
            <w:r w:rsidRPr="000600C6">
              <w:t>CUS_REMARK</w:t>
            </w:r>
          </w:p>
        </w:tc>
        <w:tc>
          <w:tcPr>
            <w:tcW w:w="2087" w:type="dxa"/>
          </w:tcPr>
          <w:p w:rsidR="0088656A" w:rsidRDefault="0088656A" w:rsidP="0034667E">
            <w:pPr>
              <w:pStyle w:val="a4"/>
            </w:pPr>
            <w:r>
              <w:rPr>
                <w:rFonts w:hint="eastAsia"/>
              </w:rPr>
              <w:t>备注</w:t>
            </w:r>
          </w:p>
        </w:tc>
        <w:tc>
          <w:tcPr>
            <w:tcW w:w="1017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913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698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725" w:type="dxa"/>
          </w:tcPr>
          <w:p w:rsidR="0088656A" w:rsidRPr="00350AC4" w:rsidRDefault="0088656A" w:rsidP="0034667E">
            <w:pPr>
              <w:pStyle w:val="a4"/>
            </w:pPr>
          </w:p>
        </w:tc>
        <w:tc>
          <w:tcPr>
            <w:tcW w:w="1273" w:type="dxa"/>
          </w:tcPr>
          <w:p w:rsidR="0088656A" w:rsidRPr="00350AC4" w:rsidRDefault="0088656A" w:rsidP="0034667E">
            <w:pPr>
              <w:pStyle w:val="a4"/>
            </w:pPr>
          </w:p>
        </w:tc>
      </w:tr>
    </w:tbl>
    <w:p w:rsidR="000621A1" w:rsidRDefault="000621A1" w:rsidP="000621A1"/>
    <w:p w:rsidR="000621A1" w:rsidRDefault="00A87C78" w:rsidP="00A87C78">
      <w:pPr>
        <w:pStyle w:val="5"/>
      </w:pPr>
      <w:r>
        <w:rPr>
          <w:rFonts w:hint="eastAsia"/>
        </w:rPr>
        <w:t>联系人信息</w:t>
      </w:r>
    </w:p>
    <w:tbl>
      <w:tblPr>
        <w:tblStyle w:val="a3"/>
        <w:tblW w:w="0" w:type="auto"/>
        <w:tblLayout w:type="fixed"/>
        <w:tblLook w:val="04A0"/>
      </w:tblPr>
      <w:tblGrid>
        <w:gridCol w:w="1809"/>
        <w:gridCol w:w="1843"/>
        <w:gridCol w:w="851"/>
        <w:gridCol w:w="708"/>
        <w:gridCol w:w="851"/>
        <w:gridCol w:w="709"/>
        <w:gridCol w:w="1751"/>
      </w:tblGrid>
      <w:tr w:rsidR="009B52D7" w:rsidRPr="007F29C4" w:rsidTr="00244443">
        <w:trPr>
          <w:tblHeader/>
        </w:trPr>
        <w:tc>
          <w:tcPr>
            <w:tcW w:w="1809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bookmarkStart w:id="57" w:name="OLE_LINK19"/>
            <w:bookmarkStart w:id="58" w:name="OLE_LINK20"/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类型</w:t>
            </w:r>
            <w:r>
              <w:rPr>
                <w:rFonts w:hint="eastAsia"/>
                <w:b/>
                <w:sz w:val="21"/>
                <w:szCs w:val="21"/>
              </w:rPr>
              <w:t>&amp;</w:t>
            </w:r>
            <w:r>
              <w:rPr>
                <w:rFonts w:hint="eastAsia"/>
                <w:b/>
                <w:sz w:val="21"/>
                <w:szCs w:val="21"/>
              </w:rPr>
              <w:t>长度</w:t>
            </w:r>
          </w:p>
        </w:tc>
        <w:tc>
          <w:tcPr>
            <w:tcW w:w="708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范围（精度）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:rsidR="009B52D7" w:rsidRDefault="009B52D7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页面是否展示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是否必输</w:t>
            </w:r>
          </w:p>
        </w:tc>
        <w:tc>
          <w:tcPr>
            <w:tcW w:w="1751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9B52D7" w:rsidRPr="007F29C4" w:rsidTr="00244443">
        <w:trPr>
          <w:trHeight w:val="440"/>
        </w:trPr>
        <w:tc>
          <w:tcPr>
            <w:tcW w:w="18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843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8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751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78190E" w:rsidRPr="007F29C4" w:rsidTr="00244443">
        <w:trPr>
          <w:trHeight w:val="440"/>
        </w:trPr>
        <w:tc>
          <w:tcPr>
            <w:tcW w:w="1809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1843" w:type="dxa"/>
          </w:tcPr>
          <w:p w:rsidR="0078190E" w:rsidRDefault="0078190E" w:rsidP="0034667E">
            <w:pPr>
              <w:pStyle w:val="a4"/>
            </w:pPr>
          </w:p>
        </w:tc>
        <w:tc>
          <w:tcPr>
            <w:tcW w:w="851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708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851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709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1751" w:type="dxa"/>
          </w:tcPr>
          <w:p w:rsidR="0078190E" w:rsidRPr="00350AC4" w:rsidRDefault="0078190E" w:rsidP="0034667E">
            <w:pPr>
              <w:pStyle w:val="a4"/>
            </w:pPr>
          </w:p>
        </w:tc>
      </w:tr>
      <w:tr w:rsidR="0078190E" w:rsidRPr="007F29C4" w:rsidTr="00244443">
        <w:trPr>
          <w:trHeight w:val="440"/>
        </w:trPr>
        <w:tc>
          <w:tcPr>
            <w:tcW w:w="1809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1843" w:type="dxa"/>
          </w:tcPr>
          <w:p w:rsidR="0078190E" w:rsidRDefault="0078190E" w:rsidP="0034667E">
            <w:pPr>
              <w:pStyle w:val="a4"/>
            </w:pPr>
          </w:p>
        </w:tc>
        <w:tc>
          <w:tcPr>
            <w:tcW w:w="851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708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851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709" w:type="dxa"/>
          </w:tcPr>
          <w:p w:rsidR="0078190E" w:rsidRPr="00350AC4" w:rsidRDefault="0078190E" w:rsidP="0034667E">
            <w:pPr>
              <w:pStyle w:val="a4"/>
            </w:pPr>
          </w:p>
        </w:tc>
        <w:tc>
          <w:tcPr>
            <w:tcW w:w="1751" w:type="dxa"/>
          </w:tcPr>
          <w:p w:rsidR="0078190E" w:rsidRPr="00350AC4" w:rsidRDefault="0078190E" w:rsidP="0034667E">
            <w:pPr>
              <w:pStyle w:val="a4"/>
            </w:pPr>
          </w:p>
        </w:tc>
      </w:tr>
      <w:tr w:rsidR="00FF47BF" w:rsidRPr="007F29C4" w:rsidTr="00244443">
        <w:trPr>
          <w:trHeight w:val="440"/>
        </w:trPr>
        <w:tc>
          <w:tcPr>
            <w:tcW w:w="1809" w:type="dxa"/>
          </w:tcPr>
          <w:p w:rsidR="00FF47BF" w:rsidRPr="00350AC4" w:rsidRDefault="00FF47BF" w:rsidP="0034667E">
            <w:pPr>
              <w:pStyle w:val="a4"/>
            </w:pPr>
          </w:p>
        </w:tc>
        <w:tc>
          <w:tcPr>
            <w:tcW w:w="1843" w:type="dxa"/>
          </w:tcPr>
          <w:p w:rsidR="00FF47BF" w:rsidRDefault="00FF47BF" w:rsidP="0034667E">
            <w:pPr>
              <w:pStyle w:val="a4"/>
            </w:pPr>
          </w:p>
        </w:tc>
        <w:tc>
          <w:tcPr>
            <w:tcW w:w="851" w:type="dxa"/>
          </w:tcPr>
          <w:p w:rsidR="00FF47BF" w:rsidRPr="00350AC4" w:rsidRDefault="00FF47BF" w:rsidP="0034667E">
            <w:pPr>
              <w:pStyle w:val="a4"/>
            </w:pPr>
          </w:p>
        </w:tc>
        <w:tc>
          <w:tcPr>
            <w:tcW w:w="708" w:type="dxa"/>
          </w:tcPr>
          <w:p w:rsidR="00FF47BF" w:rsidRPr="00350AC4" w:rsidRDefault="00FF47BF" w:rsidP="0034667E">
            <w:pPr>
              <w:pStyle w:val="a4"/>
            </w:pPr>
          </w:p>
        </w:tc>
        <w:tc>
          <w:tcPr>
            <w:tcW w:w="851" w:type="dxa"/>
          </w:tcPr>
          <w:p w:rsidR="00FF47BF" w:rsidRPr="00350AC4" w:rsidRDefault="00FF47BF" w:rsidP="0034667E">
            <w:pPr>
              <w:pStyle w:val="a4"/>
            </w:pPr>
          </w:p>
        </w:tc>
        <w:tc>
          <w:tcPr>
            <w:tcW w:w="709" w:type="dxa"/>
          </w:tcPr>
          <w:p w:rsidR="00FF47BF" w:rsidRPr="00350AC4" w:rsidRDefault="00FF47BF" w:rsidP="0034667E">
            <w:pPr>
              <w:pStyle w:val="a4"/>
            </w:pPr>
          </w:p>
        </w:tc>
        <w:tc>
          <w:tcPr>
            <w:tcW w:w="1751" w:type="dxa"/>
          </w:tcPr>
          <w:p w:rsidR="00FF47BF" w:rsidRPr="00350AC4" w:rsidRDefault="00FF47BF" w:rsidP="0034667E">
            <w:pPr>
              <w:pStyle w:val="a4"/>
            </w:pPr>
          </w:p>
        </w:tc>
      </w:tr>
      <w:tr w:rsidR="009B52D7" w:rsidRPr="007F29C4" w:rsidTr="00244443">
        <w:trPr>
          <w:trHeight w:val="440"/>
        </w:trPr>
        <w:tc>
          <w:tcPr>
            <w:tcW w:w="1809" w:type="dxa"/>
          </w:tcPr>
          <w:p w:rsidR="009B52D7" w:rsidRPr="00350AC4" w:rsidRDefault="009B52D7" w:rsidP="0034667E">
            <w:pPr>
              <w:pStyle w:val="a4"/>
            </w:pPr>
            <w:r>
              <w:rPr>
                <w:rFonts w:hint="eastAsia"/>
              </w:rPr>
              <w:t>多笔开始</w:t>
            </w:r>
          </w:p>
        </w:tc>
        <w:tc>
          <w:tcPr>
            <w:tcW w:w="1843" w:type="dxa"/>
          </w:tcPr>
          <w:p w:rsidR="009B52D7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8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751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9B52D7" w:rsidRPr="007F29C4" w:rsidTr="00244443">
        <w:trPr>
          <w:trHeight w:val="440"/>
        </w:trPr>
        <w:tc>
          <w:tcPr>
            <w:tcW w:w="18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843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8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751" w:type="dxa"/>
          </w:tcPr>
          <w:p w:rsidR="009B52D7" w:rsidRPr="00350AC4" w:rsidRDefault="00FE779D" w:rsidP="0034667E">
            <w:pPr>
              <w:pStyle w:val="a4"/>
            </w:pPr>
            <w:r w:rsidRPr="00FE779D">
              <w:t>tb_apply_alterinfo</w:t>
            </w:r>
          </w:p>
        </w:tc>
      </w:tr>
      <w:tr w:rsidR="00495129" w:rsidRPr="007F29C4" w:rsidTr="00244443">
        <w:trPr>
          <w:trHeight w:val="440"/>
        </w:trPr>
        <w:tc>
          <w:tcPr>
            <w:tcW w:w="1809" w:type="dxa"/>
          </w:tcPr>
          <w:p w:rsidR="00495129" w:rsidRPr="00350AC4" w:rsidRDefault="00495129" w:rsidP="0034667E">
            <w:pPr>
              <w:pStyle w:val="a4"/>
            </w:pPr>
          </w:p>
        </w:tc>
        <w:tc>
          <w:tcPr>
            <w:tcW w:w="1843" w:type="dxa"/>
          </w:tcPr>
          <w:p w:rsidR="00495129" w:rsidRDefault="00495129" w:rsidP="0034667E">
            <w:pPr>
              <w:pStyle w:val="a4"/>
            </w:pPr>
            <w:r>
              <w:rPr>
                <w:rFonts w:hint="eastAsia"/>
              </w:rPr>
              <w:t>联系人姓名</w:t>
            </w:r>
          </w:p>
        </w:tc>
        <w:tc>
          <w:tcPr>
            <w:tcW w:w="851" w:type="dxa"/>
          </w:tcPr>
          <w:p w:rsidR="00495129" w:rsidRPr="00350AC4" w:rsidRDefault="00495129" w:rsidP="0034667E">
            <w:pPr>
              <w:pStyle w:val="a4"/>
            </w:pPr>
          </w:p>
        </w:tc>
        <w:tc>
          <w:tcPr>
            <w:tcW w:w="708" w:type="dxa"/>
          </w:tcPr>
          <w:p w:rsidR="00495129" w:rsidRPr="00350AC4" w:rsidRDefault="00495129" w:rsidP="0034667E">
            <w:pPr>
              <w:pStyle w:val="a4"/>
            </w:pPr>
          </w:p>
        </w:tc>
        <w:tc>
          <w:tcPr>
            <w:tcW w:w="851" w:type="dxa"/>
          </w:tcPr>
          <w:p w:rsidR="00495129" w:rsidRPr="00350AC4" w:rsidRDefault="00495129" w:rsidP="0034667E">
            <w:pPr>
              <w:pStyle w:val="a4"/>
            </w:pPr>
          </w:p>
        </w:tc>
        <w:tc>
          <w:tcPr>
            <w:tcW w:w="709" w:type="dxa"/>
          </w:tcPr>
          <w:p w:rsidR="00495129" w:rsidRPr="00350AC4" w:rsidRDefault="00495129" w:rsidP="0034667E">
            <w:pPr>
              <w:pStyle w:val="a4"/>
            </w:pPr>
          </w:p>
        </w:tc>
        <w:tc>
          <w:tcPr>
            <w:tcW w:w="1751" w:type="dxa"/>
          </w:tcPr>
          <w:p w:rsidR="00495129" w:rsidRPr="00FE779D" w:rsidRDefault="00495129" w:rsidP="0034667E">
            <w:pPr>
              <w:pStyle w:val="a4"/>
            </w:pPr>
          </w:p>
        </w:tc>
      </w:tr>
      <w:tr w:rsidR="009B52D7" w:rsidRPr="007F29C4" w:rsidTr="00244443">
        <w:trPr>
          <w:trHeight w:val="440"/>
        </w:trPr>
        <w:tc>
          <w:tcPr>
            <w:tcW w:w="1809" w:type="dxa"/>
          </w:tcPr>
          <w:p w:rsidR="009B52D7" w:rsidRPr="00350AC4" w:rsidRDefault="009B52D7" w:rsidP="0034667E">
            <w:pPr>
              <w:pStyle w:val="a4"/>
            </w:pPr>
            <w:r>
              <w:rPr>
                <w:rFonts w:hint="eastAsia"/>
              </w:rPr>
              <w:t>多笔结束</w:t>
            </w:r>
          </w:p>
        </w:tc>
        <w:tc>
          <w:tcPr>
            <w:tcW w:w="1843" w:type="dxa"/>
          </w:tcPr>
          <w:p w:rsidR="009B52D7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8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751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9B52D7" w:rsidRPr="007F29C4" w:rsidTr="00244443">
        <w:trPr>
          <w:trHeight w:val="440"/>
        </w:trPr>
        <w:tc>
          <w:tcPr>
            <w:tcW w:w="1809" w:type="dxa"/>
          </w:tcPr>
          <w:p w:rsidR="009B52D7" w:rsidRDefault="009B52D7" w:rsidP="0034667E">
            <w:pPr>
              <w:pStyle w:val="a4"/>
            </w:pPr>
          </w:p>
        </w:tc>
        <w:tc>
          <w:tcPr>
            <w:tcW w:w="1843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电话号码（查询通讯录）</w:t>
            </w: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8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851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709" w:type="dxa"/>
          </w:tcPr>
          <w:p w:rsidR="009B52D7" w:rsidRPr="00350AC4" w:rsidRDefault="009B52D7" w:rsidP="0034667E">
            <w:pPr>
              <w:pStyle w:val="a4"/>
            </w:pPr>
          </w:p>
        </w:tc>
        <w:tc>
          <w:tcPr>
            <w:tcW w:w="1751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0600C6" w:rsidRPr="007F29C4" w:rsidTr="00244443">
        <w:trPr>
          <w:trHeight w:val="440"/>
        </w:trPr>
        <w:tc>
          <w:tcPr>
            <w:tcW w:w="1809" w:type="dxa"/>
          </w:tcPr>
          <w:p w:rsidR="000600C6" w:rsidRDefault="000600C6" w:rsidP="0034667E">
            <w:pPr>
              <w:pStyle w:val="a4"/>
            </w:pPr>
            <w:r w:rsidRPr="000600C6">
              <w:t>COTACTOR_REMARK</w:t>
            </w:r>
          </w:p>
        </w:tc>
        <w:tc>
          <w:tcPr>
            <w:tcW w:w="1843" w:type="dxa"/>
          </w:tcPr>
          <w:p w:rsidR="000600C6" w:rsidRDefault="000600C6" w:rsidP="0034667E">
            <w:pPr>
              <w:pStyle w:val="a4"/>
            </w:pPr>
            <w:r>
              <w:rPr>
                <w:rFonts w:hint="eastAsia"/>
              </w:rPr>
              <w:t>备注</w:t>
            </w:r>
          </w:p>
        </w:tc>
        <w:tc>
          <w:tcPr>
            <w:tcW w:w="851" w:type="dxa"/>
          </w:tcPr>
          <w:p w:rsidR="000600C6" w:rsidRPr="00350AC4" w:rsidRDefault="000600C6" w:rsidP="0034667E">
            <w:pPr>
              <w:pStyle w:val="a4"/>
            </w:pPr>
          </w:p>
        </w:tc>
        <w:tc>
          <w:tcPr>
            <w:tcW w:w="708" w:type="dxa"/>
          </w:tcPr>
          <w:p w:rsidR="000600C6" w:rsidRPr="00350AC4" w:rsidRDefault="000600C6" w:rsidP="0034667E">
            <w:pPr>
              <w:pStyle w:val="a4"/>
            </w:pPr>
          </w:p>
        </w:tc>
        <w:tc>
          <w:tcPr>
            <w:tcW w:w="851" w:type="dxa"/>
          </w:tcPr>
          <w:p w:rsidR="000600C6" w:rsidRPr="00350AC4" w:rsidRDefault="000600C6" w:rsidP="0034667E">
            <w:pPr>
              <w:pStyle w:val="a4"/>
            </w:pPr>
          </w:p>
        </w:tc>
        <w:tc>
          <w:tcPr>
            <w:tcW w:w="709" w:type="dxa"/>
          </w:tcPr>
          <w:p w:rsidR="000600C6" w:rsidRPr="00350AC4" w:rsidRDefault="000600C6" w:rsidP="0034667E">
            <w:pPr>
              <w:pStyle w:val="a4"/>
            </w:pPr>
          </w:p>
        </w:tc>
        <w:tc>
          <w:tcPr>
            <w:tcW w:w="1751" w:type="dxa"/>
          </w:tcPr>
          <w:p w:rsidR="000600C6" w:rsidRPr="00350AC4" w:rsidRDefault="000600C6" w:rsidP="0034667E">
            <w:pPr>
              <w:pStyle w:val="a4"/>
            </w:pPr>
          </w:p>
        </w:tc>
      </w:tr>
      <w:bookmarkEnd w:id="57"/>
      <w:bookmarkEnd w:id="58"/>
    </w:tbl>
    <w:p w:rsidR="000621A1" w:rsidRDefault="000621A1" w:rsidP="000621A1"/>
    <w:p w:rsidR="00A86993" w:rsidRDefault="00A86993" w:rsidP="00A86993">
      <w:pPr>
        <w:pStyle w:val="5"/>
      </w:pPr>
      <w:r>
        <w:rPr>
          <w:rFonts w:hint="eastAsia"/>
        </w:rPr>
        <w:lastRenderedPageBreak/>
        <w:t>按钮功能</w:t>
      </w:r>
    </w:p>
    <w:tbl>
      <w:tblPr>
        <w:tblStyle w:val="a3"/>
        <w:tblW w:w="0" w:type="auto"/>
        <w:tblLayout w:type="fixed"/>
        <w:tblLook w:val="04A0"/>
      </w:tblPr>
      <w:tblGrid>
        <w:gridCol w:w="1809"/>
        <w:gridCol w:w="2110"/>
        <w:gridCol w:w="1011"/>
        <w:gridCol w:w="910"/>
        <w:gridCol w:w="696"/>
        <w:gridCol w:w="722"/>
        <w:gridCol w:w="1264"/>
      </w:tblGrid>
      <w:tr w:rsidR="00A86993" w:rsidRPr="007F29C4" w:rsidTr="00AE06FF">
        <w:trPr>
          <w:tblHeader/>
        </w:trPr>
        <w:tc>
          <w:tcPr>
            <w:tcW w:w="1809" w:type="dxa"/>
            <w:shd w:val="clear" w:color="auto" w:fill="D9D9D9" w:themeFill="background1" w:themeFillShade="D9"/>
          </w:tcPr>
          <w:p w:rsidR="00A86993" w:rsidRPr="007F29C4" w:rsidRDefault="00A86993" w:rsidP="00AE06FF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10" w:type="dxa"/>
            <w:shd w:val="clear" w:color="auto" w:fill="D9D9D9" w:themeFill="background1" w:themeFillShade="D9"/>
          </w:tcPr>
          <w:p w:rsidR="00A86993" w:rsidRPr="007F29C4" w:rsidRDefault="00A86993" w:rsidP="00AE06FF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1011" w:type="dxa"/>
            <w:shd w:val="clear" w:color="auto" w:fill="D9D9D9" w:themeFill="background1" w:themeFillShade="D9"/>
          </w:tcPr>
          <w:p w:rsidR="00A86993" w:rsidRPr="007F29C4" w:rsidRDefault="00A86993" w:rsidP="00AE06FF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类型</w:t>
            </w:r>
            <w:r>
              <w:rPr>
                <w:rFonts w:hint="eastAsia"/>
                <w:b/>
                <w:sz w:val="21"/>
                <w:szCs w:val="21"/>
              </w:rPr>
              <w:t>&amp;</w:t>
            </w:r>
            <w:r>
              <w:rPr>
                <w:rFonts w:hint="eastAsia"/>
                <w:b/>
                <w:sz w:val="21"/>
                <w:szCs w:val="21"/>
              </w:rPr>
              <w:t>长度</w:t>
            </w:r>
          </w:p>
        </w:tc>
        <w:tc>
          <w:tcPr>
            <w:tcW w:w="910" w:type="dxa"/>
            <w:shd w:val="clear" w:color="auto" w:fill="D9D9D9" w:themeFill="background1" w:themeFillShade="D9"/>
          </w:tcPr>
          <w:p w:rsidR="00A86993" w:rsidRPr="007F29C4" w:rsidRDefault="00A86993" w:rsidP="00AE06FF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范围（精度）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:rsidR="00A86993" w:rsidRDefault="00A86993" w:rsidP="00AE06FF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页面是否展示</w:t>
            </w:r>
          </w:p>
        </w:tc>
        <w:tc>
          <w:tcPr>
            <w:tcW w:w="722" w:type="dxa"/>
            <w:shd w:val="clear" w:color="auto" w:fill="D9D9D9" w:themeFill="background1" w:themeFillShade="D9"/>
          </w:tcPr>
          <w:p w:rsidR="00A86993" w:rsidRPr="007F29C4" w:rsidRDefault="00A86993" w:rsidP="00AE06FF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是否必输</w:t>
            </w:r>
          </w:p>
        </w:tc>
        <w:tc>
          <w:tcPr>
            <w:tcW w:w="1264" w:type="dxa"/>
            <w:shd w:val="clear" w:color="auto" w:fill="D9D9D9" w:themeFill="background1" w:themeFillShade="D9"/>
          </w:tcPr>
          <w:p w:rsidR="00A86993" w:rsidRPr="007F29C4" w:rsidRDefault="00A86993" w:rsidP="00AE06FF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6E57E7" w:rsidRPr="007F29C4" w:rsidTr="00AE06FF">
        <w:trPr>
          <w:trHeight w:val="440"/>
        </w:trPr>
        <w:tc>
          <w:tcPr>
            <w:tcW w:w="1809" w:type="dxa"/>
          </w:tcPr>
          <w:p w:rsidR="006E57E7" w:rsidRPr="006818AF" w:rsidRDefault="006E57E7" w:rsidP="00AE06FF">
            <w:pPr>
              <w:pStyle w:val="a4"/>
            </w:pPr>
            <w:r w:rsidRPr="006E57E7">
              <w:t>tb_apl_auditsurvey</w:t>
            </w:r>
          </w:p>
        </w:tc>
        <w:tc>
          <w:tcPr>
            <w:tcW w:w="2110" w:type="dxa"/>
          </w:tcPr>
          <w:p w:rsidR="006E57E7" w:rsidRDefault="006E57E7" w:rsidP="00AE06FF">
            <w:pPr>
              <w:pStyle w:val="a4"/>
            </w:pPr>
          </w:p>
        </w:tc>
        <w:tc>
          <w:tcPr>
            <w:tcW w:w="1011" w:type="dxa"/>
          </w:tcPr>
          <w:p w:rsidR="006E57E7" w:rsidRPr="00350AC4" w:rsidRDefault="006E57E7" w:rsidP="00AE06FF">
            <w:pPr>
              <w:pStyle w:val="a4"/>
            </w:pPr>
          </w:p>
        </w:tc>
        <w:tc>
          <w:tcPr>
            <w:tcW w:w="910" w:type="dxa"/>
          </w:tcPr>
          <w:p w:rsidR="006E57E7" w:rsidRPr="00350AC4" w:rsidRDefault="006E57E7" w:rsidP="00AE06FF">
            <w:pPr>
              <w:pStyle w:val="a4"/>
            </w:pPr>
          </w:p>
        </w:tc>
        <w:tc>
          <w:tcPr>
            <w:tcW w:w="696" w:type="dxa"/>
          </w:tcPr>
          <w:p w:rsidR="006E57E7" w:rsidRPr="00350AC4" w:rsidRDefault="006E57E7" w:rsidP="00AE06FF">
            <w:pPr>
              <w:pStyle w:val="a4"/>
            </w:pPr>
          </w:p>
        </w:tc>
        <w:tc>
          <w:tcPr>
            <w:tcW w:w="722" w:type="dxa"/>
          </w:tcPr>
          <w:p w:rsidR="006E57E7" w:rsidRPr="00350AC4" w:rsidRDefault="006E57E7" w:rsidP="00AE06FF">
            <w:pPr>
              <w:pStyle w:val="a4"/>
            </w:pPr>
          </w:p>
        </w:tc>
        <w:tc>
          <w:tcPr>
            <w:tcW w:w="1264" w:type="dxa"/>
          </w:tcPr>
          <w:p w:rsidR="006E57E7" w:rsidRPr="00350AC4" w:rsidRDefault="006E57E7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Pr="00350AC4" w:rsidRDefault="006818AF" w:rsidP="00AE06FF">
            <w:pPr>
              <w:pStyle w:val="a4"/>
            </w:pPr>
            <w:r w:rsidRPr="006818AF">
              <w:t>REJECT_REMARK</w:t>
            </w:r>
          </w:p>
        </w:tc>
        <w:tc>
          <w:tcPr>
            <w:tcW w:w="2110" w:type="dxa"/>
          </w:tcPr>
          <w:p w:rsidR="00A86993" w:rsidRPr="00350AC4" w:rsidRDefault="00A86993" w:rsidP="00AE06FF">
            <w:pPr>
              <w:pStyle w:val="a4"/>
            </w:pPr>
            <w:r>
              <w:rPr>
                <w:rFonts w:hint="eastAsia"/>
              </w:rPr>
              <w:t>审批拒绝</w:t>
            </w:r>
            <w:r w:rsidR="00B25C18">
              <w:rPr>
                <w:rFonts w:hint="eastAsia"/>
              </w:rPr>
              <w:t>（理由）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Pr="00350AC4" w:rsidRDefault="006818AF" w:rsidP="00AE06FF">
            <w:pPr>
              <w:pStyle w:val="a4"/>
            </w:pPr>
            <w:r w:rsidRPr="006818AF">
              <w:t>COMP_REMARK</w:t>
            </w:r>
          </w:p>
        </w:tc>
        <w:tc>
          <w:tcPr>
            <w:tcW w:w="2110" w:type="dxa"/>
          </w:tcPr>
          <w:p w:rsidR="00A86993" w:rsidRDefault="00A86993" w:rsidP="00AE06FF">
            <w:pPr>
              <w:pStyle w:val="a4"/>
            </w:pPr>
            <w:r>
              <w:rPr>
                <w:rFonts w:hint="eastAsia"/>
              </w:rPr>
              <w:t>驳回</w:t>
            </w:r>
            <w:r w:rsidR="00B25C18">
              <w:rPr>
                <w:rFonts w:hint="eastAsia"/>
              </w:rPr>
              <w:t>（理由）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Pr="00350AC4" w:rsidRDefault="006818AF" w:rsidP="00AE06FF">
            <w:pPr>
              <w:pStyle w:val="a4"/>
            </w:pPr>
            <w:r w:rsidRPr="006818AF">
              <w:t>REAUDIT_REMARK</w:t>
            </w:r>
          </w:p>
        </w:tc>
        <w:tc>
          <w:tcPr>
            <w:tcW w:w="2110" w:type="dxa"/>
          </w:tcPr>
          <w:p w:rsidR="00A86993" w:rsidRDefault="00A86993" w:rsidP="00AE06FF">
            <w:pPr>
              <w:pStyle w:val="a4"/>
            </w:pPr>
            <w:r>
              <w:rPr>
                <w:rFonts w:hint="eastAsia"/>
              </w:rPr>
              <w:t>需要复审</w:t>
            </w:r>
            <w:r w:rsidR="00B25C18">
              <w:rPr>
                <w:rFonts w:hint="eastAsia"/>
              </w:rPr>
              <w:t>（理由）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Pr="00350AC4" w:rsidRDefault="006818AF" w:rsidP="00AE06FF">
            <w:pPr>
              <w:pStyle w:val="a4"/>
            </w:pPr>
            <w:r w:rsidRPr="006818AF">
              <w:t>DELAY_REMARK</w:t>
            </w:r>
          </w:p>
        </w:tc>
        <w:tc>
          <w:tcPr>
            <w:tcW w:w="2110" w:type="dxa"/>
          </w:tcPr>
          <w:p w:rsidR="00A86993" w:rsidRDefault="00A86993" w:rsidP="00AE06FF">
            <w:pPr>
              <w:pStyle w:val="a4"/>
            </w:pPr>
            <w:r>
              <w:rPr>
                <w:rFonts w:hint="eastAsia"/>
              </w:rPr>
              <w:t>滞留</w:t>
            </w:r>
            <w:r w:rsidR="00B25C18">
              <w:rPr>
                <w:rFonts w:hint="eastAsia"/>
              </w:rPr>
              <w:t>（理由）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Default="00A86993" w:rsidP="00AE06FF">
            <w:pPr>
              <w:pStyle w:val="a4"/>
            </w:pPr>
          </w:p>
        </w:tc>
        <w:tc>
          <w:tcPr>
            <w:tcW w:w="2110" w:type="dxa"/>
          </w:tcPr>
          <w:p w:rsidR="00A86993" w:rsidRDefault="00A86993" w:rsidP="00AE06FF">
            <w:pPr>
              <w:pStyle w:val="a4"/>
            </w:pPr>
            <w:r>
              <w:rPr>
                <w:rFonts w:hint="eastAsia"/>
              </w:rPr>
              <w:t>进入下一步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Default="006818AF" w:rsidP="00AE06FF">
            <w:pPr>
              <w:pStyle w:val="a4"/>
            </w:pPr>
            <w:r w:rsidRPr="006818AF">
              <w:t>CUSCANCEL_REMARK</w:t>
            </w:r>
          </w:p>
        </w:tc>
        <w:tc>
          <w:tcPr>
            <w:tcW w:w="2110" w:type="dxa"/>
          </w:tcPr>
          <w:p w:rsidR="00A86993" w:rsidRDefault="00A86993" w:rsidP="00AE06FF">
            <w:pPr>
              <w:pStyle w:val="a4"/>
            </w:pPr>
            <w:r>
              <w:rPr>
                <w:rFonts w:hint="eastAsia"/>
              </w:rPr>
              <w:t>客户取消</w:t>
            </w:r>
            <w:r w:rsidR="00905CF8">
              <w:rPr>
                <w:rFonts w:hint="eastAsia"/>
              </w:rPr>
              <w:t>（理由）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Default="00A86993" w:rsidP="00AE06FF">
            <w:pPr>
              <w:pStyle w:val="a4"/>
            </w:pPr>
          </w:p>
        </w:tc>
        <w:tc>
          <w:tcPr>
            <w:tcW w:w="2110" w:type="dxa"/>
          </w:tcPr>
          <w:p w:rsidR="00A86993" w:rsidRPr="009769E3" w:rsidRDefault="00A86993" w:rsidP="00AE06FF">
            <w:pPr>
              <w:pStyle w:val="a4"/>
              <w:rPr>
                <w:highlight w:val="yellow"/>
              </w:rPr>
            </w:pP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A86993" w:rsidRPr="007F29C4" w:rsidTr="00AE06FF">
        <w:trPr>
          <w:trHeight w:val="440"/>
        </w:trPr>
        <w:tc>
          <w:tcPr>
            <w:tcW w:w="1809" w:type="dxa"/>
          </w:tcPr>
          <w:p w:rsidR="00A86993" w:rsidRDefault="00A86993" w:rsidP="00AE06FF">
            <w:pPr>
              <w:pStyle w:val="a4"/>
            </w:pPr>
          </w:p>
        </w:tc>
        <w:tc>
          <w:tcPr>
            <w:tcW w:w="2110" w:type="dxa"/>
          </w:tcPr>
          <w:p w:rsidR="00A86993" w:rsidRPr="009769E3" w:rsidRDefault="006E78B7" w:rsidP="00BF5FEF">
            <w:pPr>
              <w:pStyle w:val="a4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审批同意</w:t>
            </w:r>
          </w:p>
        </w:tc>
        <w:tc>
          <w:tcPr>
            <w:tcW w:w="1011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910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696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722" w:type="dxa"/>
          </w:tcPr>
          <w:p w:rsidR="00A86993" w:rsidRPr="00350AC4" w:rsidRDefault="00A86993" w:rsidP="00AE06FF">
            <w:pPr>
              <w:pStyle w:val="a4"/>
            </w:pPr>
          </w:p>
        </w:tc>
        <w:tc>
          <w:tcPr>
            <w:tcW w:w="1264" w:type="dxa"/>
          </w:tcPr>
          <w:p w:rsidR="00A86993" w:rsidRPr="00350AC4" w:rsidRDefault="00A86993" w:rsidP="00AE06FF">
            <w:pPr>
              <w:pStyle w:val="a4"/>
            </w:pPr>
          </w:p>
        </w:tc>
      </w:tr>
      <w:tr w:rsidR="00EF44F8" w:rsidRPr="007F29C4" w:rsidTr="00AE06FF">
        <w:trPr>
          <w:trHeight w:val="440"/>
        </w:trPr>
        <w:tc>
          <w:tcPr>
            <w:tcW w:w="1809" w:type="dxa"/>
          </w:tcPr>
          <w:p w:rsidR="00EF44F8" w:rsidRPr="004200F7" w:rsidRDefault="00EF44F8" w:rsidP="00AE06FF">
            <w:pPr>
              <w:pStyle w:val="a4"/>
            </w:pPr>
            <w:r>
              <w:rPr>
                <w:rFonts w:hint="eastAsia"/>
              </w:rPr>
              <w:t>REJECT_TYPE</w:t>
            </w:r>
          </w:p>
        </w:tc>
        <w:tc>
          <w:tcPr>
            <w:tcW w:w="2110" w:type="dxa"/>
          </w:tcPr>
          <w:p w:rsidR="00EF44F8" w:rsidRDefault="00EF44F8" w:rsidP="00AE06FF">
            <w:pPr>
              <w:pStyle w:val="a4"/>
            </w:pPr>
            <w:r>
              <w:rPr>
                <w:rFonts w:hint="eastAsia"/>
              </w:rPr>
              <w:t>拒单类型</w:t>
            </w:r>
          </w:p>
        </w:tc>
        <w:tc>
          <w:tcPr>
            <w:tcW w:w="1011" w:type="dxa"/>
          </w:tcPr>
          <w:p w:rsidR="00EF44F8" w:rsidRPr="00350AC4" w:rsidRDefault="00EF44F8" w:rsidP="00AE06FF">
            <w:pPr>
              <w:pStyle w:val="a4"/>
            </w:pPr>
          </w:p>
        </w:tc>
        <w:tc>
          <w:tcPr>
            <w:tcW w:w="910" w:type="dxa"/>
          </w:tcPr>
          <w:p w:rsidR="00EF44F8" w:rsidRPr="00350AC4" w:rsidRDefault="00EF44F8" w:rsidP="00AE06FF">
            <w:pPr>
              <w:pStyle w:val="a4"/>
            </w:pPr>
          </w:p>
        </w:tc>
        <w:tc>
          <w:tcPr>
            <w:tcW w:w="696" w:type="dxa"/>
          </w:tcPr>
          <w:p w:rsidR="00EF44F8" w:rsidRPr="00350AC4" w:rsidRDefault="00EF44F8" w:rsidP="00AE06FF">
            <w:pPr>
              <w:pStyle w:val="a4"/>
            </w:pPr>
          </w:p>
        </w:tc>
        <w:tc>
          <w:tcPr>
            <w:tcW w:w="722" w:type="dxa"/>
          </w:tcPr>
          <w:p w:rsidR="00EF44F8" w:rsidRPr="00350AC4" w:rsidRDefault="00EF44F8" w:rsidP="00AE06FF">
            <w:pPr>
              <w:pStyle w:val="a4"/>
            </w:pPr>
          </w:p>
        </w:tc>
        <w:tc>
          <w:tcPr>
            <w:tcW w:w="1264" w:type="dxa"/>
          </w:tcPr>
          <w:p w:rsidR="00EF44F8" w:rsidRPr="002545BB" w:rsidRDefault="006A4848" w:rsidP="009B3AE6">
            <w:pPr>
              <w:pStyle w:val="a4"/>
            </w:pPr>
            <w:r>
              <w:rPr>
                <w:rFonts w:hint="eastAsia"/>
              </w:rPr>
              <w:t>字典，用于后期统计</w:t>
            </w:r>
            <w:r w:rsidR="002545BB">
              <w:rPr>
                <w:rFonts w:hint="eastAsia"/>
              </w:rPr>
              <w:t>：</w:t>
            </w:r>
            <w:r w:rsidR="009B3AE6" w:rsidDel="009B3AE6">
              <w:rPr>
                <w:rFonts w:hint="eastAsia"/>
              </w:rPr>
              <w:t xml:space="preserve"> </w:t>
            </w:r>
          </w:p>
        </w:tc>
      </w:tr>
    </w:tbl>
    <w:p w:rsidR="00A86993" w:rsidRDefault="009B3AE6" w:rsidP="00A86993">
      <w:r>
        <w:rPr>
          <w:rFonts w:hint="eastAsia"/>
        </w:rPr>
        <w:t>拒单类型：</w:t>
      </w:r>
    </w:p>
    <w:p w:rsidR="009B3AE6" w:rsidRDefault="009B3AE6" w:rsidP="009B3AE6">
      <w:r>
        <w:rPr>
          <w:rFonts w:hint="eastAsia"/>
        </w:rPr>
        <w:t>1</w:t>
      </w:r>
      <w:r>
        <w:rPr>
          <w:rFonts w:hint="eastAsia"/>
        </w:rPr>
        <w:tab/>
      </w:r>
      <w:r>
        <w:rPr>
          <w:rFonts w:hint="eastAsia"/>
        </w:rPr>
        <w:t>超时未处理订单</w:t>
      </w:r>
    </w:p>
    <w:p w:rsidR="009B3AE6" w:rsidRDefault="009B3AE6" w:rsidP="009B3AE6">
      <w:r>
        <w:rPr>
          <w:rFonts w:hint="eastAsia"/>
        </w:rPr>
        <w:t>2</w:t>
      </w:r>
      <w:r>
        <w:rPr>
          <w:rFonts w:hint="eastAsia"/>
        </w:rPr>
        <w:tab/>
      </w:r>
      <w:r>
        <w:rPr>
          <w:rFonts w:hint="eastAsia"/>
        </w:rPr>
        <w:t>黑名单客户</w:t>
      </w:r>
    </w:p>
    <w:p w:rsidR="009B3AE6" w:rsidRDefault="009B3AE6" w:rsidP="009B3AE6">
      <w:r>
        <w:rPr>
          <w:rFonts w:hint="eastAsia"/>
        </w:rPr>
        <w:t>3</w:t>
      </w:r>
      <w:r>
        <w:rPr>
          <w:rFonts w:hint="eastAsia"/>
        </w:rPr>
        <w:tab/>
      </w:r>
      <w:r>
        <w:rPr>
          <w:rFonts w:hint="eastAsia"/>
        </w:rPr>
        <w:t>正常还款未满三个月</w:t>
      </w:r>
    </w:p>
    <w:p w:rsidR="009B3AE6" w:rsidRDefault="009B3AE6" w:rsidP="009B3AE6"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</w:rPr>
        <w:t>被拒不超</w:t>
      </w:r>
      <w:r>
        <w:rPr>
          <w:rFonts w:hint="eastAsia"/>
        </w:rPr>
        <w:t>10</w:t>
      </w:r>
      <w:r>
        <w:rPr>
          <w:rFonts w:hint="eastAsia"/>
        </w:rPr>
        <w:t>个工作日</w:t>
      </w:r>
    </w:p>
    <w:p w:rsidR="009B3AE6" w:rsidRDefault="009B3AE6" w:rsidP="009B3AE6">
      <w:r>
        <w:rPr>
          <w:rFonts w:hint="eastAsia"/>
        </w:rPr>
        <w:t>9</w:t>
      </w:r>
      <w:r>
        <w:rPr>
          <w:rFonts w:hint="eastAsia"/>
        </w:rPr>
        <w:tab/>
      </w:r>
      <w:r>
        <w:rPr>
          <w:rFonts w:hint="eastAsia"/>
        </w:rPr>
        <w:t>提供虚假联系方式</w:t>
      </w:r>
    </w:p>
    <w:p w:rsidR="009B3AE6" w:rsidRDefault="009B3AE6" w:rsidP="009B3AE6">
      <w:r>
        <w:rPr>
          <w:rFonts w:hint="eastAsia"/>
        </w:rPr>
        <w:t>10</w:t>
      </w:r>
      <w:r>
        <w:rPr>
          <w:rFonts w:hint="eastAsia"/>
        </w:rPr>
        <w:tab/>
      </w:r>
      <w:r>
        <w:rPr>
          <w:rFonts w:hint="eastAsia"/>
        </w:rPr>
        <w:t>提供虚假资料</w:t>
      </w:r>
    </w:p>
    <w:p w:rsidR="009B3AE6" w:rsidRDefault="009B3AE6" w:rsidP="009B3AE6">
      <w:r>
        <w:rPr>
          <w:rFonts w:hint="eastAsia"/>
        </w:rPr>
        <w:t>11</w:t>
      </w:r>
      <w:r>
        <w:rPr>
          <w:rFonts w:hint="eastAsia"/>
        </w:rPr>
        <w:tab/>
      </w:r>
      <w:r>
        <w:rPr>
          <w:rFonts w:hint="eastAsia"/>
        </w:rPr>
        <w:t>负债高</w:t>
      </w:r>
    </w:p>
    <w:p w:rsidR="009B3AE6" w:rsidRDefault="009B3AE6" w:rsidP="009B3AE6">
      <w:r>
        <w:rPr>
          <w:rFonts w:hint="eastAsia"/>
        </w:rPr>
        <w:t>12</w:t>
      </w:r>
      <w:r>
        <w:rPr>
          <w:rFonts w:hint="eastAsia"/>
        </w:rPr>
        <w:tab/>
      </w:r>
      <w:r>
        <w:rPr>
          <w:rFonts w:hint="eastAsia"/>
        </w:rPr>
        <w:t>失信记录异常频繁</w:t>
      </w:r>
    </w:p>
    <w:p w:rsidR="009B3AE6" w:rsidRDefault="009B3AE6" w:rsidP="009B3AE6">
      <w:r>
        <w:rPr>
          <w:rFonts w:hint="eastAsia"/>
        </w:rPr>
        <w:t>13</w:t>
      </w:r>
      <w:r>
        <w:rPr>
          <w:rFonts w:hint="eastAsia"/>
        </w:rPr>
        <w:t>本人</w:t>
      </w:r>
      <w:r w:rsidR="00A22871">
        <w:rPr>
          <w:rFonts w:hint="eastAsia"/>
        </w:rPr>
        <w:t>或联系人信息</w:t>
      </w:r>
      <w:r>
        <w:rPr>
          <w:rFonts w:hint="eastAsia"/>
        </w:rPr>
        <w:t>无法核实</w:t>
      </w:r>
    </w:p>
    <w:p w:rsidR="009B3AE6" w:rsidRDefault="009B3AE6" w:rsidP="009B3AE6">
      <w:r>
        <w:rPr>
          <w:rFonts w:hint="eastAsia"/>
        </w:rPr>
        <w:t>15</w:t>
      </w:r>
      <w:r>
        <w:rPr>
          <w:rFonts w:hint="eastAsia"/>
        </w:rPr>
        <w:tab/>
      </w:r>
      <w:r>
        <w:rPr>
          <w:rFonts w:hint="eastAsia"/>
        </w:rPr>
        <w:t>客户不配合</w:t>
      </w:r>
    </w:p>
    <w:p w:rsidR="009B3AE6" w:rsidRDefault="009B3AE6" w:rsidP="009B3AE6">
      <w:r>
        <w:rPr>
          <w:rFonts w:hint="eastAsia"/>
        </w:rPr>
        <w:t>16</w:t>
      </w:r>
      <w:r>
        <w:rPr>
          <w:rFonts w:hint="eastAsia"/>
        </w:rPr>
        <w:tab/>
      </w:r>
      <w:r>
        <w:rPr>
          <w:rFonts w:hint="eastAsia"/>
        </w:rPr>
        <w:t>综合资质差</w:t>
      </w:r>
      <w:r w:rsidR="00A22871">
        <w:rPr>
          <w:rFonts w:hint="eastAsia"/>
        </w:rPr>
        <w:t>/</w:t>
      </w:r>
      <w:r w:rsidR="00A22871">
        <w:rPr>
          <w:rFonts w:hint="eastAsia"/>
        </w:rPr>
        <w:t>资质不符</w:t>
      </w:r>
    </w:p>
    <w:p w:rsidR="009B3AE6" w:rsidRDefault="009B3AE6" w:rsidP="009B3AE6">
      <w:r>
        <w:rPr>
          <w:rFonts w:hint="eastAsia"/>
        </w:rPr>
        <w:lastRenderedPageBreak/>
        <w:t>17</w:t>
      </w:r>
      <w:r>
        <w:rPr>
          <w:rFonts w:hint="eastAsia"/>
        </w:rPr>
        <w:tab/>
      </w:r>
      <w:r>
        <w:rPr>
          <w:rFonts w:hint="eastAsia"/>
        </w:rPr>
        <w:t>代购</w:t>
      </w:r>
    </w:p>
    <w:p w:rsidR="009B3AE6" w:rsidRDefault="009B3AE6" w:rsidP="009B3AE6">
      <w:r>
        <w:rPr>
          <w:rFonts w:hint="eastAsia"/>
        </w:rPr>
        <w:t>19</w:t>
      </w:r>
      <w:r>
        <w:rPr>
          <w:rFonts w:hint="eastAsia"/>
        </w:rPr>
        <w:tab/>
      </w:r>
      <w:r>
        <w:rPr>
          <w:rFonts w:hint="eastAsia"/>
        </w:rPr>
        <w:t>疑似骗贷</w:t>
      </w:r>
      <w:r>
        <w:rPr>
          <w:rFonts w:hint="eastAsia"/>
        </w:rPr>
        <w:t>/</w:t>
      </w:r>
      <w:r>
        <w:rPr>
          <w:rFonts w:hint="eastAsia"/>
        </w:rPr>
        <w:t>欺诈</w:t>
      </w:r>
      <w:r>
        <w:rPr>
          <w:rFonts w:hint="eastAsia"/>
        </w:rPr>
        <w:t>/</w:t>
      </w:r>
      <w:r>
        <w:rPr>
          <w:rFonts w:hint="eastAsia"/>
        </w:rPr>
        <w:t>套现</w:t>
      </w:r>
      <w:r>
        <w:rPr>
          <w:rFonts w:hint="eastAsia"/>
        </w:rPr>
        <w:t xml:space="preserve"> </w:t>
      </w:r>
    </w:p>
    <w:p w:rsidR="009B3AE6" w:rsidRPr="009B3AE6" w:rsidRDefault="009B3AE6" w:rsidP="009B3AE6">
      <w:pPr>
        <w:rPr>
          <w:b/>
        </w:rPr>
      </w:pPr>
      <w:r>
        <w:rPr>
          <w:rFonts w:hint="eastAsia"/>
        </w:rPr>
        <w:t>20</w:t>
      </w:r>
      <w:r>
        <w:rPr>
          <w:rFonts w:hint="eastAsia"/>
        </w:rPr>
        <w:tab/>
      </w:r>
      <w:r>
        <w:rPr>
          <w:rFonts w:hint="eastAsia"/>
        </w:rPr>
        <w:t>其他</w:t>
      </w:r>
    </w:p>
    <w:p w:rsidR="00C25A2C" w:rsidRDefault="00C25A2C" w:rsidP="00C25A2C">
      <w:pPr>
        <w:pStyle w:val="4"/>
        <w:spacing w:line="374" w:lineRule="auto"/>
      </w:pPr>
      <w:r>
        <w:rPr>
          <w:rFonts w:hint="eastAsia"/>
        </w:rPr>
        <w:t>输出项</w:t>
      </w:r>
    </w:p>
    <w:p w:rsidR="005649AF" w:rsidRDefault="00916B53" w:rsidP="004D03F8">
      <w:pPr>
        <w:pStyle w:val="5"/>
        <w:numPr>
          <w:ilvl w:val="0"/>
          <w:numId w:val="15"/>
        </w:numPr>
      </w:pPr>
      <w:r>
        <w:rPr>
          <w:rFonts w:hint="eastAsia"/>
        </w:rPr>
        <w:t>订单信息</w:t>
      </w:r>
    </w:p>
    <w:tbl>
      <w:tblPr>
        <w:tblStyle w:val="a3"/>
        <w:tblW w:w="0" w:type="auto"/>
        <w:tblLayout w:type="fixed"/>
        <w:tblLook w:val="04A0"/>
      </w:tblPr>
      <w:tblGrid>
        <w:gridCol w:w="2518"/>
        <w:gridCol w:w="2268"/>
        <w:gridCol w:w="3686"/>
      </w:tblGrid>
      <w:tr w:rsidR="00560A2B" w:rsidRPr="007F29C4" w:rsidTr="00560A2B">
        <w:trPr>
          <w:tblHeader/>
        </w:trPr>
        <w:tc>
          <w:tcPr>
            <w:tcW w:w="2518" w:type="dxa"/>
            <w:shd w:val="clear" w:color="auto" w:fill="D9D9D9" w:themeFill="background1" w:themeFillShade="D9"/>
          </w:tcPr>
          <w:p w:rsidR="00560A2B" w:rsidRPr="007F29C4" w:rsidRDefault="00560A2B" w:rsidP="000C7400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560A2B" w:rsidRPr="007F29C4" w:rsidRDefault="00560A2B" w:rsidP="000C7400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560A2B" w:rsidRPr="007F29C4" w:rsidRDefault="00560A2B" w:rsidP="000C7400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560A2B" w:rsidRPr="007F29C4" w:rsidTr="0034667E">
        <w:trPr>
          <w:trHeight w:val="440"/>
        </w:trPr>
        <w:tc>
          <w:tcPr>
            <w:tcW w:w="8472" w:type="dxa"/>
            <w:gridSpan w:val="3"/>
          </w:tcPr>
          <w:p w:rsidR="00560A2B" w:rsidRPr="00560A2B" w:rsidRDefault="00560A2B" w:rsidP="00560A2B">
            <w:pPr>
              <w:pStyle w:val="a4"/>
            </w:pPr>
            <w:r>
              <w:rPr>
                <w:rFonts w:hint="eastAsia"/>
              </w:rPr>
              <w:t>申请表（</w:t>
            </w:r>
            <w:r w:rsidRPr="00560A2B">
              <w:t>tb_apl_applyinfo</w:t>
            </w:r>
            <w:r>
              <w:rPr>
                <w:rFonts w:hint="eastAsia"/>
              </w:rPr>
              <w:t>）</w:t>
            </w:r>
          </w:p>
        </w:tc>
      </w:tr>
      <w:tr w:rsidR="00560A2B" w:rsidRPr="007F29C4" w:rsidTr="00AF0C9D">
        <w:trPr>
          <w:trHeight w:val="224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ORDER_NUM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订单号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现金分期</w:t>
            </w:r>
          </w:p>
        </w:tc>
      </w:tr>
      <w:tr w:rsidR="00560A2B" w:rsidRPr="007F29C4" w:rsidTr="00AF0C9D">
        <w:trPr>
          <w:trHeight w:val="328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APPLY_CODE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申请单号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现金分期</w:t>
            </w:r>
          </w:p>
        </w:tc>
      </w:tr>
      <w:tr w:rsidR="00560A2B" w:rsidRPr="007F29C4" w:rsidTr="00AF0C9D">
        <w:trPr>
          <w:trHeight w:val="276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GOODS_PRICE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商品金额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223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GOODS_STANDARD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商品规格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327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GOODS_NAME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商品名称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289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LOAN_AMT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分期本金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现金分期</w:t>
            </w:r>
          </w:p>
        </w:tc>
      </w:tr>
      <w:tr w:rsidR="00560A2B" w:rsidRPr="007F29C4" w:rsidTr="00AF0C9D">
        <w:trPr>
          <w:trHeight w:val="251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LOAN_PERIOD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申请期限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现金分期</w:t>
            </w:r>
          </w:p>
        </w:tc>
      </w:tr>
      <w:tr w:rsidR="00560A2B" w:rsidRPr="007F29C4" w:rsidTr="00AF0C9D">
        <w:trPr>
          <w:trHeight w:val="466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DOWN_PAYMENT_AMT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首付金额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262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E_STORE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购物平台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241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APPLY_DATE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申请日期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现金分期</w:t>
            </w:r>
          </w:p>
        </w:tc>
      </w:tr>
      <w:tr w:rsidR="00560A2B" w:rsidRPr="007F29C4" w:rsidTr="00AF0C9D">
        <w:trPr>
          <w:trHeight w:val="361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CONSIGNEE_NAME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收货人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339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CONSIGNEE_PHONE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收货人手机号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  <w:tr w:rsidR="00560A2B" w:rsidRPr="007F29C4" w:rsidTr="00AF0C9D">
        <w:trPr>
          <w:trHeight w:val="303"/>
        </w:trPr>
        <w:tc>
          <w:tcPr>
            <w:tcW w:w="2518" w:type="dxa"/>
          </w:tcPr>
          <w:p w:rsidR="00560A2B" w:rsidRPr="00560A2B" w:rsidRDefault="00560A2B" w:rsidP="00560A2B">
            <w:pPr>
              <w:pStyle w:val="a4"/>
            </w:pPr>
            <w:r w:rsidRPr="00560A2B">
              <w:t>CONSIGNEE_ADDR</w:t>
            </w:r>
          </w:p>
        </w:tc>
        <w:tc>
          <w:tcPr>
            <w:tcW w:w="2268" w:type="dxa"/>
          </w:tcPr>
          <w:p w:rsidR="00560A2B" w:rsidRPr="00560A2B" w:rsidRDefault="00560A2B" w:rsidP="00560A2B">
            <w:pPr>
              <w:pStyle w:val="a4"/>
            </w:pPr>
            <w:r w:rsidRPr="00560A2B">
              <w:rPr>
                <w:rFonts w:hint="eastAsia"/>
              </w:rPr>
              <w:t>收货地址</w:t>
            </w:r>
          </w:p>
        </w:tc>
        <w:tc>
          <w:tcPr>
            <w:tcW w:w="3686" w:type="dxa"/>
          </w:tcPr>
          <w:p w:rsidR="00560A2B" w:rsidRPr="00560A2B" w:rsidRDefault="00560A2B" w:rsidP="00560A2B">
            <w:pPr>
              <w:pStyle w:val="a4"/>
            </w:pPr>
          </w:p>
        </w:tc>
      </w:tr>
    </w:tbl>
    <w:p w:rsidR="00C25A2C" w:rsidRDefault="00911351" w:rsidP="00C25A2C">
      <w:pPr>
        <w:rPr>
          <w:color w:val="FF0000"/>
          <w:sz w:val="21"/>
          <w:szCs w:val="21"/>
        </w:rPr>
      </w:pPr>
      <w:r w:rsidRPr="00911351">
        <w:rPr>
          <w:rFonts w:hint="eastAsia"/>
          <w:color w:val="FF0000"/>
          <w:sz w:val="21"/>
          <w:szCs w:val="21"/>
        </w:rPr>
        <w:t>注：表格内元素为商品分期显示，在说明里标有“现金分期”显示的为现金分期产品显示字段。</w:t>
      </w:r>
    </w:p>
    <w:p w:rsidR="00CB3FEB" w:rsidRDefault="00916B53" w:rsidP="00916B53">
      <w:pPr>
        <w:pStyle w:val="5"/>
      </w:pPr>
      <w:r>
        <w:rPr>
          <w:rFonts w:hint="eastAsia"/>
        </w:rPr>
        <w:t>申请历史信息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1C246B" w:rsidRPr="007F29C4" w:rsidTr="00072582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1C246B" w:rsidRPr="007F29C4" w:rsidRDefault="001C246B" w:rsidP="000C7400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1C246B" w:rsidRPr="007F29C4" w:rsidRDefault="001C246B" w:rsidP="000C7400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1C246B" w:rsidRPr="007F29C4" w:rsidRDefault="001C246B" w:rsidP="000C7400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Pr="00350AC4" w:rsidRDefault="001C246B" w:rsidP="000C7400">
            <w:pPr>
              <w:pStyle w:val="a4"/>
            </w:pPr>
            <w:r>
              <w:rPr>
                <w:rFonts w:hint="eastAsia"/>
              </w:rPr>
              <w:t>借款余额</w:t>
            </w:r>
          </w:p>
        </w:tc>
        <w:tc>
          <w:tcPr>
            <w:tcW w:w="4253" w:type="dxa"/>
          </w:tcPr>
          <w:p w:rsidR="001C246B" w:rsidRPr="00350AC4" w:rsidRDefault="00090347" w:rsidP="000C7400">
            <w:pPr>
              <w:pStyle w:val="a4"/>
            </w:pPr>
            <w:r>
              <w:rPr>
                <w:rFonts w:hint="eastAsia"/>
              </w:rPr>
              <w:t>已放款尚未还款的金额总和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D81EEA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1C246B" w:rsidP="000C7400">
            <w:pPr>
              <w:pStyle w:val="a4"/>
            </w:pPr>
            <w:r>
              <w:rPr>
                <w:rFonts w:hint="eastAsia"/>
              </w:rPr>
              <w:t>借款笔数</w:t>
            </w:r>
          </w:p>
        </w:tc>
        <w:tc>
          <w:tcPr>
            <w:tcW w:w="4253" w:type="dxa"/>
          </w:tcPr>
          <w:p w:rsidR="001C246B" w:rsidRDefault="00F2546E" w:rsidP="000C7400">
            <w:pPr>
              <w:pStyle w:val="a4"/>
            </w:pPr>
            <w:r>
              <w:rPr>
                <w:rFonts w:hint="eastAsia"/>
              </w:rPr>
              <w:t>所有已确认放款的订单笔数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1C246B" w:rsidP="000C7400">
            <w:pPr>
              <w:pStyle w:val="a4"/>
            </w:pPr>
            <w:r>
              <w:rPr>
                <w:rFonts w:hint="eastAsia"/>
              </w:rPr>
              <w:t>逾期金额</w:t>
            </w:r>
          </w:p>
        </w:tc>
        <w:tc>
          <w:tcPr>
            <w:tcW w:w="4253" w:type="dxa"/>
          </w:tcPr>
          <w:p w:rsidR="001C246B" w:rsidRPr="00350AC4" w:rsidRDefault="00BD1231" w:rsidP="000C7400">
            <w:pPr>
              <w:pStyle w:val="a4"/>
            </w:pPr>
            <w:r>
              <w:rPr>
                <w:rFonts w:hint="eastAsia"/>
              </w:rPr>
              <w:t>当前到期未归还的金额总和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1C246B" w:rsidP="000C7400">
            <w:pPr>
              <w:pStyle w:val="a4"/>
            </w:pPr>
            <w:r>
              <w:rPr>
                <w:rFonts w:hint="eastAsia"/>
              </w:rPr>
              <w:t>逾期期数</w:t>
            </w:r>
          </w:p>
        </w:tc>
        <w:tc>
          <w:tcPr>
            <w:tcW w:w="4253" w:type="dxa"/>
          </w:tcPr>
          <w:p w:rsidR="001C246B" w:rsidRPr="00350AC4" w:rsidRDefault="00194B85" w:rsidP="000C7400">
            <w:pPr>
              <w:pStyle w:val="a4"/>
            </w:pPr>
            <w:r>
              <w:rPr>
                <w:rFonts w:hint="eastAsia"/>
              </w:rPr>
              <w:t>发生逾期的期数总和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AF0C9D" w:rsidP="000C7400">
            <w:pPr>
              <w:pStyle w:val="a4"/>
            </w:pPr>
            <w:r>
              <w:rPr>
                <w:rFonts w:hint="eastAsia"/>
              </w:rPr>
              <w:t>多笔开始</w:t>
            </w:r>
          </w:p>
        </w:tc>
        <w:tc>
          <w:tcPr>
            <w:tcW w:w="2126" w:type="dxa"/>
          </w:tcPr>
          <w:p w:rsidR="001C246B" w:rsidRDefault="001C246B" w:rsidP="000C7400">
            <w:pPr>
              <w:pStyle w:val="a4"/>
            </w:pPr>
          </w:p>
        </w:tc>
        <w:tc>
          <w:tcPr>
            <w:tcW w:w="4253" w:type="dxa"/>
          </w:tcPr>
          <w:p w:rsidR="001C246B" w:rsidRPr="00350AC4" w:rsidRDefault="00BF060B" w:rsidP="000C7400">
            <w:pPr>
              <w:pStyle w:val="a4"/>
            </w:pPr>
            <w:r>
              <w:rPr>
                <w:rFonts w:hint="eastAsia"/>
              </w:rPr>
              <w:t>按申请时间倒序排列</w:t>
            </w:r>
          </w:p>
        </w:tc>
      </w:tr>
      <w:tr w:rsidR="001B6620" w:rsidRPr="007F29C4" w:rsidTr="00072582">
        <w:trPr>
          <w:trHeight w:val="440"/>
        </w:trPr>
        <w:tc>
          <w:tcPr>
            <w:tcW w:w="2093" w:type="dxa"/>
          </w:tcPr>
          <w:p w:rsidR="001B6620" w:rsidRPr="00560A2B" w:rsidRDefault="001B6620" w:rsidP="000C7400">
            <w:pPr>
              <w:pStyle w:val="a4"/>
            </w:pPr>
            <w:r w:rsidRPr="001B6620">
              <w:lastRenderedPageBreak/>
              <w:t>tb_apl_applyinfo</w:t>
            </w:r>
          </w:p>
        </w:tc>
        <w:tc>
          <w:tcPr>
            <w:tcW w:w="2126" w:type="dxa"/>
          </w:tcPr>
          <w:p w:rsidR="001B6620" w:rsidRDefault="001B6620" w:rsidP="000C7400">
            <w:pPr>
              <w:pStyle w:val="a4"/>
            </w:pPr>
          </w:p>
        </w:tc>
        <w:tc>
          <w:tcPr>
            <w:tcW w:w="4253" w:type="dxa"/>
          </w:tcPr>
          <w:p w:rsidR="001B6620" w:rsidRPr="00350AC4" w:rsidRDefault="00CC42B0" w:rsidP="000C7400">
            <w:pPr>
              <w:pStyle w:val="a4"/>
            </w:pPr>
            <w:r>
              <w:rPr>
                <w:rFonts w:hint="eastAsia"/>
              </w:rPr>
              <w:t>表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B6620" w:rsidP="000C7400">
            <w:pPr>
              <w:pStyle w:val="a4"/>
            </w:pPr>
            <w:r w:rsidRPr="00560A2B">
              <w:t>APPLY_CODE</w:t>
            </w: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申请单号</w:t>
            </w:r>
          </w:p>
        </w:tc>
        <w:tc>
          <w:tcPr>
            <w:tcW w:w="4253" w:type="dxa"/>
          </w:tcPr>
          <w:p w:rsidR="001C246B" w:rsidRPr="00350AC4" w:rsidRDefault="004C662B" w:rsidP="000C7400">
            <w:pPr>
              <w:pStyle w:val="a4"/>
            </w:pPr>
            <w:r>
              <w:rPr>
                <w:rFonts w:hint="eastAsia"/>
              </w:rPr>
              <w:t>所有本人的历史订单信息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B6620" w:rsidP="000C7400">
            <w:pPr>
              <w:pStyle w:val="a4"/>
            </w:pPr>
            <w:r w:rsidRPr="00560A2B">
              <w:t>APPLY_DATE</w:t>
            </w: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申请时间</w:t>
            </w:r>
          </w:p>
        </w:tc>
        <w:tc>
          <w:tcPr>
            <w:tcW w:w="4253" w:type="dxa"/>
          </w:tcPr>
          <w:p w:rsidR="001C246B" w:rsidRPr="00350AC4" w:rsidRDefault="001C246B" w:rsidP="000C7400">
            <w:pPr>
              <w:pStyle w:val="a4"/>
            </w:pP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B6620" w:rsidP="000C7400">
            <w:pPr>
              <w:pStyle w:val="a4"/>
            </w:pPr>
            <w:r w:rsidRPr="00560A2B">
              <w:t>LOAN_AMT</w:t>
            </w: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申请金额</w:t>
            </w:r>
          </w:p>
        </w:tc>
        <w:tc>
          <w:tcPr>
            <w:tcW w:w="4253" w:type="dxa"/>
          </w:tcPr>
          <w:p w:rsidR="001C246B" w:rsidRPr="00350AC4" w:rsidRDefault="001C246B" w:rsidP="000C7400">
            <w:pPr>
              <w:pStyle w:val="a4"/>
            </w:pPr>
          </w:p>
        </w:tc>
      </w:tr>
      <w:tr w:rsidR="001B6620" w:rsidRPr="007F29C4" w:rsidTr="00072582">
        <w:trPr>
          <w:trHeight w:val="440"/>
        </w:trPr>
        <w:tc>
          <w:tcPr>
            <w:tcW w:w="2093" w:type="dxa"/>
          </w:tcPr>
          <w:p w:rsidR="001B6620" w:rsidRPr="00350AC4" w:rsidRDefault="001B6620" w:rsidP="000C7400">
            <w:pPr>
              <w:pStyle w:val="a4"/>
            </w:pPr>
            <w:r w:rsidRPr="001B6620">
              <w:t>tb_con_contract</w:t>
            </w:r>
          </w:p>
        </w:tc>
        <w:tc>
          <w:tcPr>
            <w:tcW w:w="2126" w:type="dxa"/>
          </w:tcPr>
          <w:p w:rsidR="001B6620" w:rsidRDefault="001B6620" w:rsidP="000C7400">
            <w:pPr>
              <w:pStyle w:val="a4"/>
            </w:pPr>
          </w:p>
        </w:tc>
        <w:tc>
          <w:tcPr>
            <w:tcW w:w="4253" w:type="dxa"/>
          </w:tcPr>
          <w:p w:rsidR="001B6620" w:rsidRPr="00350AC4" w:rsidRDefault="00133B13" w:rsidP="000C7400">
            <w:pPr>
              <w:pStyle w:val="a4"/>
            </w:pPr>
            <w:r>
              <w:rPr>
                <w:rFonts w:hint="eastAsia"/>
              </w:rPr>
              <w:t>表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B6620" w:rsidP="000C7400">
            <w:pPr>
              <w:pStyle w:val="a4"/>
            </w:pPr>
            <w:r w:rsidRPr="001B6620">
              <w:t>LOAN_AMT</w:t>
            </w: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合同金额</w:t>
            </w:r>
          </w:p>
        </w:tc>
        <w:tc>
          <w:tcPr>
            <w:tcW w:w="4253" w:type="dxa"/>
          </w:tcPr>
          <w:p w:rsidR="001C246B" w:rsidRPr="00350AC4" w:rsidRDefault="001C246B" w:rsidP="000C7400">
            <w:pPr>
              <w:pStyle w:val="a4"/>
            </w:pPr>
          </w:p>
        </w:tc>
      </w:tr>
      <w:tr w:rsidR="00597FA2" w:rsidRPr="007F29C4" w:rsidTr="00072582">
        <w:trPr>
          <w:trHeight w:val="440"/>
        </w:trPr>
        <w:tc>
          <w:tcPr>
            <w:tcW w:w="2093" w:type="dxa"/>
          </w:tcPr>
          <w:p w:rsidR="00597FA2" w:rsidRPr="00350AC4" w:rsidRDefault="00597FA2" w:rsidP="000C7400">
            <w:pPr>
              <w:pStyle w:val="a4"/>
            </w:pPr>
            <w:r w:rsidRPr="00597FA2">
              <w:t>tb_rep_repayment</w:t>
            </w:r>
          </w:p>
        </w:tc>
        <w:tc>
          <w:tcPr>
            <w:tcW w:w="2126" w:type="dxa"/>
          </w:tcPr>
          <w:p w:rsidR="00597FA2" w:rsidRDefault="00597FA2" w:rsidP="000C7400">
            <w:pPr>
              <w:pStyle w:val="a4"/>
            </w:pPr>
          </w:p>
        </w:tc>
        <w:tc>
          <w:tcPr>
            <w:tcW w:w="4253" w:type="dxa"/>
          </w:tcPr>
          <w:p w:rsidR="00597FA2" w:rsidRPr="00350AC4" w:rsidRDefault="00CC42B0" w:rsidP="000C7400">
            <w:pPr>
              <w:pStyle w:val="a4"/>
            </w:pPr>
            <w:r>
              <w:rPr>
                <w:rFonts w:hint="eastAsia"/>
              </w:rPr>
              <w:t>表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已还（期数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金额）</w:t>
            </w:r>
          </w:p>
        </w:tc>
        <w:tc>
          <w:tcPr>
            <w:tcW w:w="4253" w:type="dxa"/>
          </w:tcPr>
          <w:p w:rsidR="001C246B" w:rsidRPr="00350AC4" w:rsidRDefault="00D366F6" w:rsidP="000C7400">
            <w:pPr>
              <w:pStyle w:val="a4"/>
            </w:pPr>
            <w:r>
              <w:rPr>
                <w:rFonts w:hint="eastAsia"/>
              </w:rPr>
              <w:t>COUNT</w:t>
            </w:r>
            <w:r w:rsidR="00245B3E">
              <w:rPr>
                <w:rFonts w:hint="eastAsia"/>
              </w:rPr>
              <w:t>(</w:t>
            </w:r>
            <w:r w:rsidR="00597FA2">
              <w:rPr>
                <w:rFonts w:hint="eastAsia"/>
              </w:rPr>
              <w:t>收回状态为“已收回</w:t>
            </w:r>
            <w:r w:rsidR="00245B3E">
              <w:rPr>
                <w:rFonts w:hint="eastAsia"/>
              </w:rPr>
              <w:t>”</w:t>
            </w:r>
            <w:r w:rsidR="00245B3E">
              <w:rPr>
                <w:rFonts w:hint="eastAsia"/>
              </w:rPr>
              <w:t>)/SUM(</w:t>
            </w:r>
            <w:r w:rsidR="006B5A68">
              <w:rPr>
                <w:rFonts w:hint="eastAsia"/>
              </w:rPr>
              <w:t>状态为“已收回”和“部分收回”的</w:t>
            </w:r>
            <w:r w:rsidR="00245B3E">
              <w:rPr>
                <w:rFonts w:hint="eastAsia"/>
              </w:rPr>
              <w:t>已收回本金</w:t>
            </w:r>
            <w:r w:rsidR="006B5A68">
              <w:rPr>
                <w:rFonts w:hint="eastAsia"/>
              </w:rPr>
              <w:t>总额</w:t>
            </w:r>
            <w:r w:rsidR="00245B3E">
              <w:rPr>
                <w:rFonts w:hint="eastAsia"/>
              </w:rPr>
              <w:t>)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剩余（期数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金额）</w:t>
            </w:r>
          </w:p>
        </w:tc>
        <w:tc>
          <w:tcPr>
            <w:tcW w:w="4253" w:type="dxa"/>
          </w:tcPr>
          <w:p w:rsidR="001C246B" w:rsidRPr="00350AC4" w:rsidRDefault="00CC42B0" w:rsidP="000C7400">
            <w:pPr>
              <w:pStyle w:val="a4"/>
            </w:pPr>
            <w:r>
              <w:rPr>
                <w:rFonts w:hint="eastAsia"/>
              </w:rPr>
              <w:t>（</w:t>
            </w:r>
            <w:r w:rsidR="00597FA2">
              <w:rPr>
                <w:rFonts w:hint="eastAsia"/>
              </w:rPr>
              <w:t>贷款总期数</w:t>
            </w:r>
            <w:r w:rsidR="00597FA2">
              <w:rPr>
                <w:rFonts w:hint="eastAsia"/>
              </w:rPr>
              <w:t xml:space="preserve"> - </w:t>
            </w:r>
            <w:r w:rsidR="00597FA2">
              <w:rPr>
                <w:rFonts w:hint="eastAsia"/>
              </w:rPr>
              <w:t>已还期数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/</w:t>
            </w:r>
            <w:r w:rsidR="00A6479F">
              <w:rPr>
                <w:rFonts w:hint="eastAsia"/>
              </w:rPr>
              <w:t>（合同金额</w:t>
            </w:r>
            <w:r w:rsidR="00A6479F">
              <w:rPr>
                <w:rFonts w:hint="eastAsia"/>
              </w:rPr>
              <w:t xml:space="preserve"> - </w:t>
            </w:r>
            <w:r w:rsidR="00A6479F">
              <w:rPr>
                <w:rFonts w:hint="eastAsia"/>
              </w:rPr>
              <w:t>已还金额）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AF0C9D" w:rsidP="000C7400">
            <w:pPr>
              <w:pStyle w:val="a4"/>
            </w:pPr>
            <w:r>
              <w:rPr>
                <w:rFonts w:hint="eastAsia"/>
              </w:rPr>
              <w:t>逾期（期数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金额）</w:t>
            </w:r>
          </w:p>
        </w:tc>
        <w:tc>
          <w:tcPr>
            <w:tcW w:w="4253" w:type="dxa"/>
          </w:tcPr>
          <w:p w:rsidR="001C246B" w:rsidRPr="00350AC4" w:rsidRDefault="00267946" w:rsidP="007E7922">
            <w:pPr>
              <w:pStyle w:val="a4"/>
            </w:pPr>
            <w:r>
              <w:rPr>
                <w:rFonts w:hint="eastAsia"/>
              </w:rPr>
              <w:t>COUNT(</w:t>
            </w:r>
            <w:r w:rsidR="00597FA2">
              <w:rPr>
                <w:rFonts w:hint="eastAsia"/>
              </w:rPr>
              <w:t>是否发生逾期为“是”</w:t>
            </w:r>
            <w:r>
              <w:rPr>
                <w:rFonts w:hint="eastAsia"/>
              </w:rPr>
              <w:t>)</w:t>
            </w:r>
            <w:r w:rsidR="001E561F">
              <w:rPr>
                <w:rFonts w:hint="eastAsia"/>
              </w:rPr>
              <w:t>/</w:t>
            </w:r>
            <w:r w:rsidR="00CB1B39">
              <w:rPr>
                <w:rFonts w:hint="eastAsia"/>
              </w:rPr>
              <w:t>SUM(</w:t>
            </w:r>
            <w:r w:rsidR="007E7922">
              <w:rPr>
                <w:rFonts w:hint="eastAsia"/>
              </w:rPr>
              <w:t>是否发生逾期为是的</w:t>
            </w:r>
            <w:r w:rsidR="00CB1B39">
              <w:rPr>
                <w:rFonts w:hint="eastAsia"/>
              </w:rPr>
              <w:t>应还本金</w:t>
            </w:r>
            <w:r w:rsidR="007E7922">
              <w:rPr>
                <w:rFonts w:hint="eastAsia"/>
              </w:rPr>
              <w:t>-</w:t>
            </w:r>
            <w:r w:rsidR="007E7922">
              <w:rPr>
                <w:rFonts w:hint="eastAsia"/>
              </w:rPr>
              <w:t>已还本金</w:t>
            </w:r>
            <w:r w:rsidR="00CB1B39">
              <w:rPr>
                <w:rFonts w:hint="eastAsia"/>
              </w:rPr>
              <w:t>)</w:t>
            </w:r>
          </w:p>
        </w:tc>
      </w:tr>
      <w:tr w:rsidR="001C246B" w:rsidRPr="007F29C4" w:rsidTr="00072582">
        <w:trPr>
          <w:trHeight w:val="440"/>
        </w:trPr>
        <w:tc>
          <w:tcPr>
            <w:tcW w:w="2093" w:type="dxa"/>
          </w:tcPr>
          <w:p w:rsidR="001C246B" w:rsidRPr="00350AC4" w:rsidRDefault="001C246B" w:rsidP="000C7400">
            <w:pPr>
              <w:pStyle w:val="a4"/>
            </w:pPr>
          </w:p>
        </w:tc>
        <w:tc>
          <w:tcPr>
            <w:tcW w:w="2126" w:type="dxa"/>
          </w:tcPr>
          <w:p w:rsidR="001C246B" w:rsidRDefault="003F5D00" w:rsidP="000C7400">
            <w:pPr>
              <w:pStyle w:val="a4"/>
            </w:pPr>
            <w:r w:rsidRPr="00D63587">
              <w:rPr>
                <w:rFonts w:hint="eastAsia"/>
                <w:highlight w:val="yellow"/>
              </w:rPr>
              <w:t>订单</w:t>
            </w:r>
            <w:r w:rsidR="00AF0C9D" w:rsidRPr="00D63587">
              <w:rPr>
                <w:rFonts w:hint="eastAsia"/>
                <w:highlight w:val="yellow"/>
              </w:rPr>
              <w:t>状态</w:t>
            </w:r>
            <w:r w:rsidR="008B3CF6">
              <w:rPr>
                <w:rFonts w:hint="eastAsia"/>
              </w:rPr>
              <w:t>（审批拒绝、订单取消、结清、逾期、正常）</w:t>
            </w:r>
          </w:p>
        </w:tc>
        <w:tc>
          <w:tcPr>
            <w:tcW w:w="4253" w:type="dxa"/>
          </w:tcPr>
          <w:p w:rsidR="008E6C28" w:rsidRDefault="000F6B53" w:rsidP="000C7400">
            <w:pPr>
              <w:pStyle w:val="a4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 w:rsidRPr="000F6B53">
              <w:t>BACK_FLG</w:t>
            </w:r>
            <w:r>
              <w:rPr>
                <w:rFonts w:hint="eastAsia"/>
              </w:rPr>
              <w:t>中有：</w:t>
            </w:r>
            <w:r w:rsidR="000F4187">
              <w:rPr>
                <w:rFonts w:hint="eastAsia"/>
              </w:rPr>
              <w:t>审批</w:t>
            </w:r>
            <w:r>
              <w:rPr>
                <w:rFonts w:hint="eastAsia"/>
              </w:rPr>
              <w:t>拒绝（</w:t>
            </w:r>
            <w:r>
              <w:rPr>
                <w:rFonts w:hint="eastAsia"/>
              </w:rPr>
              <w:t>REJECT</w:t>
            </w:r>
            <w:r>
              <w:rPr>
                <w:rFonts w:hint="eastAsia"/>
              </w:rPr>
              <w:t>）</w:t>
            </w:r>
            <w:r w:rsidR="008B3CF6">
              <w:rPr>
                <w:rFonts w:hint="eastAsia"/>
              </w:rPr>
              <w:t>、订单</w:t>
            </w: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>(DELETE)</w:t>
            </w:r>
            <w:r>
              <w:rPr>
                <w:rFonts w:hint="eastAsia"/>
              </w:rPr>
              <w:t>；</w:t>
            </w:r>
          </w:p>
          <w:p w:rsidR="001C246B" w:rsidRPr="00350AC4" w:rsidRDefault="008E6C28" w:rsidP="000C7400">
            <w:pPr>
              <w:pStyle w:val="a4"/>
            </w:pPr>
            <w:r>
              <w:rPr>
                <w:rFonts w:hint="eastAsia"/>
              </w:rPr>
              <w:t>2.</w:t>
            </w:r>
            <w:r w:rsidR="000F6B53">
              <w:rPr>
                <w:rFonts w:hint="eastAsia"/>
              </w:rPr>
              <w:t>结清</w:t>
            </w:r>
            <w:r>
              <w:rPr>
                <w:rFonts w:hint="eastAsia"/>
              </w:rPr>
              <w:t>（剩余期数为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  <w:r w:rsidR="000F6B53">
              <w:rPr>
                <w:rFonts w:hint="eastAsia"/>
              </w:rPr>
              <w:t>、逾期</w:t>
            </w:r>
            <w:r>
              <w:rPr>
                <w:rFonts w:hint="eastAsia"/>
              </w:rPr>
              <w:t>（逾期期数不为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  <w:r w:rsidR="000F6B53">
              <w:rPr>
                <w:rFonts w:hint="eastAsia"/>
              </w:rPr>
              <w:t>、正常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其他</w:t>
            </w:r>
            <w:r>
              <w:rPr>
                <w:rFonts w:hint="eastAsia"/>
              </w:rPr>
              <w:t>)</w:t>
            </w:r>
            <w:r w:rsidR="00362E04">
              <w:rPr>
                <w:rFonts w:hint="eastAsia"/>
              </w:rPr>
              <w:t>；</w:t>
            </w:r>
          </w:p>
        </w:tc>
      </w:tr>
      <w:tr w:rsidR="005B6F88" w:rsidRPr="007F29C4" w:rsidTr="00072582">
        <w:trPr>
          <w:trHeight w:val="440"/>
        </w:trPr>
        <w:tc>
          <w:tcPr>
            <w:tcW w:w="2093" w:type="dxa"/>
          </w:tcPr>
          <w:p w:rsidR="005B6F88" w:rsidRPr="00350AC4" w:rsidRDefault="005B6F88" w:rsidP="000C7400">
            <w:pPr>
              <w:pStyle w:val="a4"/>
            </w:pPr>
            <w:r>
              <w:rPr>
                <w:rFonts w:hint="eastAsia"/>
              </w:rPr>
              <w:t>多笔结束</w:t>
            </w:r>
          </w:p>
        </w:tc>
        <w:tc>
          <w:tcPr>
            <w:tcW w:w="2126" w:type="dxa"/>
          </w:tcPr>
          <w:p w:rsidR="005B6F88" w:rsidRDefault="005B6F88" w:rsidP="000C7400">
            <w:pPr>
              <w:pStyle w:val="a4"/>
            </w:pPr>
          </w:p>
        </w:tc>
        <w:tc>
          <w:tcPr>
            <w:tcW w:w="4253" w:type="dxa"/>
          </w:tcPr>
          <w:p w:rsidR="005B6F88" w:rsidRPr="00350AC4" w:rsidRDefault="005B6F88" w:rsidP="000C7400">
            <w:pPr>
              <w:pStyle w:val="a4"/>
            </w:pPr>
          </w:p>
        </w:tc>
      </w:tr>
    </w:tbl>
    <w:p w:rsidR="00CB3FEB" w:rsidRDefault="00CB3FEB" w:rsidP="00CB3FEB"/>
    <w:p w:rsidR="005363B6" w:rsidRDefault="00916B53" w:rsidP="00916B53">
      <w:pPr>
        <w:pStyle w:val="5"/>
      </w:pPr>
      <w:r>
        <w:rPr>
          <w:rFonts w:hint="eastAsia"/>
        </w:rPr>
        <w:t>客户基本信息—身份信息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5363B6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5363B6" w:rsidRPr="007F29C4" w:rsidRDefault="005363B6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5363B6" w:rsidRPr="007F29C4" w:rsidRDefault="005363B6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5363B6" w:rsidRPr="007F29C4" w:rsidRDefault="005363B6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DD3DCC" w:rsidRPr="007F29C4" w:rsidTr="0034667E">
        <w:trPr>
          <w:trHeight w:val="440"/>
        </w:trPr>
        <w:tc>
          <w:tcPr>
            <w:tcW w:w="2093" w:type="dxa"/>
          </w:tcPr>
          <w:p w:rsidR="00DD3DCC" w:rsidRPr="001815EF" w:rsidRDefault="00DD3DCC" w:rsidP="0034667E">
            <w:pPr>
              <w:pStyle w:val="a4"/>
            </w:pPr>
            <w:r w:rsidRPr="00DD3DCC">
              <w:t>tb_cus_custinfo</w:t>
            </w:r>
          </w:p>
        </w:tc>
        <w:tc>
          <w:tcPr>
            <w:tcW w:w="2126" w:type="dxa"/>
          </w:tcPr>
          <w:p w:rsidR="00DD3DCC" w:rsidRDefault="00DD3DCC" w:rsidP="0034667E">
            <w:pPr>
              <w:pStyle w:val="a4"/>
            </w:pPr>
          </w:p>
        </w:tc>
        <w:tc>
          <w:tcPr>
            <w:tcW w:w="4253" w:type="dxa"/>
          </w:tcPr>
          <w:p w:rsidR="00DD3DCC" w:rsidRPr="00350AC4" w:rsidRDefault="00DD3DCC" w:rsidP="0034667E">
            <w:pPr>
              <w:pStyle w:val="a4"/>
            </w:pP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350AC4" w:rsidRDefault="001815EF" w:rsidP="0034667E">
            <w:pPr>
              <w:pStyle w:val="a4"/>
            </w:pPr>
            <w:r w:rsidRPr="001815EF">
              <w:t>CUST_NAME</w:t>
            </w:r>
          </w:p>
        </w:tc>
        <w:tc>
          <w:tcPr>
            <w:tcW w:w="2126" w:type="dxa"/>
          </w:tcPr>
          <w:p w:rsidR="005363B6" w:rsidRPr="00350AC4" w:rsidRDefault="005363B6" w:rsidP="0034667E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4253" w:type="dxa"/>
          </w:tcPr>
          <w:p w:rsidR="005363B6" w:rsidRPr="00350AC4" w:rsidRDefault="005363B6" w:rsidP="0034667E">
            <w:pPr>
              <w:pStyle w:val="a4"/>
            </w:pP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D81EEA" w:rsidRDefault="001815EF" w:rsidP="0034667E">
            <w:pPr>
              <w:pStyle w:val="a4"/>
            </w:pPr>
            <w:r w:rsidRPr="001815EF">
              <w:t>ID_CARD</w:t>
            </w:r>
          </w:p>
        </w:tc>
        <w:tc>
          <w:tcPr>
            <w:tcW w:w="2126" w:type="dxa"/>
          </w:tcPr>
          <w:p w:rsidR="005363B6" w:rsidRDefault="005363B6" w:rsidP="0034667E">
            <w:pPr>
              <w:pStyle w:val="a4"/>
            </w:pPr>
            <w:r>
              <w:rPr>
                <w:rFonts w:hint="eastAsia"/>
              </w:rPr>
              <w:t>身份证号码</w:t>
            </w:r>
          </w:p>
        </w:tc>
        <w:tc>
          <w:tcPr>
            <w:tcW w:w="4253" w:type="dxa"/>
          </w:tcPr>
          <w:p w:rsidR="005363B6" w:rsidRDefault="005363B6" w:rsidP="0034667E">
            <w:pPr>
              <w:pStyle w:val="a4"/>
            </w:pP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350AC4" w:rsidRDefault="001815EF" w:rsidP="0034667E">
            <w:pPr>
              <w:pStyle w:val="a4"/>
            </w:pPr>
            <w:r w:rsidRPr="001815EF">
              <w:t>MOBILE</w:t>
            </w:r>
          </w:p>
        </w:tc>
        <w:tc>
          <w:tcPr>
            <w:tcW w:w="2126" w:type="dxa"/>
          </w:tcPr>
          <w:p w:rsidR="005363B6" w:rsidRDefault="005363B6" w:rsidP="0034667E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4253" w:type="dxa"/>
          </w:tcPr>
          <w:p w:rsidR="005363B6" w:rsidRPr="00350AC4" w:rsidRDefault="005363B6" w:rsidP="0034667E">
            <w:pPr>
              <w:pStyle w:val="a4"/>
            </w:pP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350AC4" w:rsidRDefault="005363B6" w:rsidP="0034667E">
            <w:pPr>
              <w:pStyle w:val="a4"/>
            </w:pPr>
          </w:p>
        </w:tc>
        <w:tc>
          <w:tcPr>
            <w:tcW w:w="2126" w:type="dxa"/>
          </w:tcPr>
          <w:p w:rsidR="005363B6" w:rsidRDefault="005363B6" w:rsidP="0034667E">
            <w:pPr>
              <w:pStyle w:val="a4"/>
            </w:pPr>
            <w:r w:rsidRPr="001631E6">
              <w:rPr>
                <w:rFonts w:hint="eastAsia"/>
                <w:highlight w:val="yellow"/>
              </w:rPr>
              <w:t>是否认证通过</w:t>
            </w:r>
          </w:p>
        </w:tc>
        <w:tc>
          <w:tcPr>
            <w:tcW w:w="4253" w:type="dxa"/>
          </w:tcPr>
          <w:p w:rsidR="005363B6" w:rsidRPr="00350AC4" w:rsidRDefault="005363B6" w:rsidP="0034667E">
            <w:pPr>
              <w:pStyle w:val="a4"/>
            </w:pPr>
            <w:r>
              <w:rPr>
                <w:rFonts w:hint="eastAsia"/>
              </w:rPr>
              <w:t>认证通过显示点亮的图标，未认证通过显示置灰的图标</w:t>
            </w:r>
          </w:p>
        </w:tc>
      </w:tr>
      <w:tr w:rsidR="001815EF" w:rsidRPr="007F29C4" w:rsidTr="0034667E">
        <w:trPr>
          <w:trHeight w:val="440"/>
        </w:trPr>
        <w:tc>
          <w:tcPr>
            <w:tcW w:w="2093" w:type="dxa"/>
          </w:tcPr>
          <w:p w:rsidR="001815EF" w:rsidRPr="00350AC4" w:rsidRDefault="001815EF" w:rsidP="0034667E">
            <w:pPr>
              <w:pStyle w:val="a4"/>
            </w:pPr>
            <w:r w:rsidRPr="001815EF">
              <w:t>tb_cus_appendix</w:t>
            </w:r>
          </w:p>
        </w:tc>
        <w:tc>
          <w:tcPr>
            <w:tcW w:w="2126" w:type="dxa"/>
          </w:tcPr>
          <w:p w:rsidR="001815EF" w:rsidRDefault="001815EF" w:rsidP="0034667E">
            <w:pPr>
              <w:pStyle w:val="a4"/>
            </w:pPr>
          </w:p>
        </w:tc>
        <w:tc>
          <w:tcPr>
            <w:tcW w:w="4253" w:type="dxa"/>
          </w:tcPr>
          <w:p w:rsidR="001815EF" w:rsidRPr="00350AC4" w:rsidRDefault="001815EF" w:rsidP="0034667E">
            <w:pPr>
              <w:pStyle w:val="a4"/>
            </w:pP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350AC4" w:rsidRDefault="001815EF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5363B6" w:rsidRDefault="0034199F" w:rsidP="0034667E">
            <w:pPr>
              <w:pStyle w:val="a4"/>
            </w:pPr>
            <w:r>
              <w:rPr>
                <w:rFonts w:hint="eastAsia"/>
              </w:rPr>
              <w:t>身份证正面</w:t>
            </w:r>
          </w:p>
        </w:tc>
        <w:tc>
          <w:tcPr>
            <w:tcW w:w="4253" w:type="dxa"/>
          </w:tcPr>
          <w:p w:rsidR="005363B6" w:rsidRPr="00350AC4" w:rsidRDefault="00A2716B" w:rsidP="0034667E">
            <w:pPr>
              <w:pStyle w:val="a4"/>
            </w:pPr>
            <w:r>
              <w:rPr>
                <w:rFonts w:hint="eastAsia"/>
              </w:rPr>
              <w:t>缩略图显示</w:t>
            </w: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560A2B" w:rsidRDefault="001815EF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5363B6" w:rsidRDefault="0034199F" w:rsidP="0034667E">
            <w:pPr>
              <w:pStyle w:val="a4"/>
            </w:pPr>
            <w:r>
              <w:rPr>
                <w:rFonts w:hint="eastAsia"/>
              </w:rPr>
              <w:t>身份证背面</w:t>
            </w:r>
          </w:p>
        </w:tc>
        <w:tc>
          <w:tcPr>
            <w:tcW w:w="4253" w:type="dxa"/>
          </w:tcPr>
          <w:p w:rsidR="005363B6" w:rsidRPr="00350AC4" w:rsidRDefault="00A2716B" w:rsidP="0034667E">
            <w:pPr>
              <w:pStyle w:val="a4"/>
            </w:pPr>
            <w:r>
              <w:rPr>
                <w:rFonts w:hint="eastAsia"/>
              </w:rPr>
              <w:t>缩略图显示</w:t>
            </w:r>
          </w:p>
        </w:tc>
      </w:tr>
      <w:tr w:rsidR="005363B6" w:rsidRPr="007F29C4" w:rsidTr="0034667E">
        <w:trPr>
          <w:trHeight w:val="440"/>
        </w:trPr>
        <w:tc>
          <w:tcPr>
            <w:tcW w:w="2093" w:type="dxa"/>
          </w:tcPr>
          <w:p w:rsidR="005363B6" w:rsidRPr="00350AC4" w:rsidRDefault="001815EF" w:rsidP="0034667E">
            <w:pPr>
              <w:pStyle w:val="a4"/>
            </w:pPr>
            <w:r w:rsidRPr="001815EF">
              <w:lastRenderedPageBreak/>
              <w:t>FILE_TYPE</w:t>
            </w:r>
          </w:p>
        </w:tc>
        <w:tc>
          <w:tcPr>
            <w:tcW w:w="2126" w:type="dxa"/>
          </w:tcPr>
          <w:p w:rsidR="005363B6" w:rsidRDefault="0034199F" w:rsidP="0034667E">
            <w:pPr>
              <w:pStyle w:val="a4"/>
            </w:pPr>
            <w:r>
              <w:rPr>
                <w:rFonts w:hint="eastAsia"/>
              </w:rPr>
              <w:t>手持身份证</w:t>
            </w:r>
          </w:p>
        </w:tc>
        <w:tc>
          <w:tcPr>
            <w:tcW w:w="4253" w:type="dxa"/>
          </w:tcPr>
          <w:p w:rsidR="005363B6" w:rsidRPr="00350AC4" w:rsidRDefault="00A2716B" w:rsidP="0034667E">
            <w:pPr>
              <w:pStyle w:val="a4"/>
            </w:pPr>
            <w:r>
              <w:rPr>
                <w:rFonts w:hint="eastAsia"/>
              </w:rPr>
              <w:t>缩略图显示</w:t>
            </w:r>
          </w:p>
        </w:tc>
      </w:tr>
    </w:tbl>
    <w:p w:rsidR="00E41340" w:rsidRDefault="00E41340" w:rsidP="00CB3FEB"/>
    <w:p w:rsidR="005363B6" w:rsidRDefault="00916B53" w:rsidP="00916B53">
      <w:pPr>
        <w:pStyle w:val="5"/>
      </w:pPr>
      <w:r>
        <w:rPr>
          <w:rFonts w:hint="eastAsia"/>
        </w:rPr>
        <w:t>客户基本信息—学籍信息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7903A8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7903A8" w:rsidRPr="007F29C4" w:rsidRDefault="007903A8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7903A8" w:rsidRPr="007F29C4" w:rsidRDefault="007903A8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7903A8" w:rsidRPr="007F29C4" w:rsidRDefault="007903A8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1F1F9E" w:rsidRPr="007F29C4" w:rsidTr="0034667E">
        <w:trPr>
          <w:trHeight w:val="440"/>
        </w:trPr>
        <w:tc>
          <w:tcPr>
            <w:tcW w:w="2093" w:type="dxa"/>
          </w:tcPr>
          <w:p w:rsidR="001F1F9E" w:rsidRPr="00350AC4" w:rsidRDefault="001F1F9E" w:rsidP="0034667E">
            <w:pPr>
              <w:pStyle w:val="a4"/>
            </w:pPr>
            <w:r w:rsidRPr="001F1F9E">
              <w:t>tb_cus_profession</w:t>
            </w:r>
          </w:p>
        </w:tc>
        <w:tc>
          <w:tcPr>
            <w:tcW w:w="2126" w:type="dxa"/>
          </w:tcPr>
          <w:p w:rsidR="001F1F9E" w:rsidRDefault="001F1F9E" w:rsidP="0034667E">
            <w:pPr>
              <w:pStyle w:val="a4"/>
            </w:pPr>
          </w:p>
        </w:tc>
        <w:tc>
          <w:tcPr>
            <w:tcW w:w="4253" w:type="dxa"/>
          </w:tcPr>
          <w:p w:rsidR="001F1F9E" w:rsidRPr="00350AC4" w:rsidRDefault="001F1F9E" w:rsidP="0034667E">
            <w:pPr>
              <w:pStyle w:val="a4"/>
            </w:pPr>
          </w:p>
        </w:tc>
      </w:tr>
      <w:tr w:rsidR="007903A8" w:rsidRPr="007F29C4" w:rsidTr="0034667E">
        <w:trPr>
          <w:trHeight w:val="440"/>
        </w:trPr>
        <w:tc>
          <w:tcPr>
            <w:tcW w:w="2093" w:type="dxa"/>
          </w:tcPr>
          <w:p w:rsidR="007903A8" w:rsidRPr="00350AC4" w:rsidRDefault="001F1F9E" w:rsidP="0034667E">
            <w:pPr>
              <w:pStyle w:val="a4"/>
            </w:pPr>
            <w:r w:rsidRPr="001F1F9E">
              <w:t>NAME</w:t>
            </w:r>
          </w:p>
        </w:tc>
        <w:tc>
          <w:tcPr>
            <w:tcW w:w="2126" w:type="dxa"/>
          </w:tcPr>
          <w:p w:rsidR="007903A8" w:rsidRPr="00350AC4" w:rsidRDefault="007903A8" w:rsidP="0034667E">
            <w:pPr>
              <w:pStyle w:val="a4"/>
            </w:pPr>
            <w:r>
              <w:rPr>
                <w:rFonts w:hint="eastAsia"/>
              </w:rPr>
              <w:t>学校名称</w:t>
            </w:r>
          </w:p>
        </w:tc>
        <w:tc>
          <w:tcPr>
            <w:tcW w:w="4253" w:type="dxa"/>
          </w:tcPr>
          <w:p w:rsidR="007903A8" w:rsidRPr="00350AC4" w:rsidRDefault="007903A8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1F1F9E" w:rsidRDefault="00165465" w:rsidP="0034667E">
            <w:pPr>
              <w:pStyle w:val="a4"/>
            </w:pPr>
            <w:r w:rsidRPr="00165465">
              <w:t>NEW_LIVE</w:t>
            </w: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  <w:r>
              <w:rPr>
                <w:rFonts w:hint="eastAsia"/>
              </w:rPr>
              <w:t>学习层次</w:t>
            </w: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  <w:r>
              <w:rPr>
                <w:rFonts w:hint="eastAsia"/>
              </w:rPr>
              <w:t>博士、硕士、本科、专科、</w:t>
            </w: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1F1F9E" w:rsidRDefault="00165465" w:rsidP="0034667E">
            <w:pPr>
              <w:pStyle w:val="a4"/>
            </w:pPr>
            <w:r w:rsidRPr="00165465">
              <w:t>STUDYFORM</w:t>
            </w: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  <w:r>
              <w:rPr>
                <w:rFonts w:hint="eastAsia"/>
              </w:rPr>
              <w:t>学历类别</w:t>
            </w: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  <w:r>
              <w:rPr>
                <w:rFonts w:hint="eastAsia"/>
              </w:rPr>
              <w:t>普通、研究生、成人、自考、网络教育、开放教育、</w:t>
            </w: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1F1F9E" w:rsidRDefault="00165465" w:rsidP="0034667E">
            <w:pPr>
              <w:pStyle w:val="a4"/>
            </w:pPr>
            <w:r w:rsidRPr="009F5CB0">
              <w:t>JOIN_DATE</w:t>
            </w: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  <w:r>
              <w:rPr>
                <w:rFonts w:hint="eastAsia"/>
              </w:rPr>
              <w:t>入学年份</w:t>
            </w: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1F1F9E" w:rsidRDefault="00165465" w:rsidP="0034667E">
            <w:pPr>
              <w:pStyle w:val="a4"/>
            </w:pPr>
            <w:r w:rsidRPr="009F5CB0">
              <w:t>LEAVE_DATE</w:t>
            </w: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  <w:r>
              <w:rPr>
                <w:rFonts w:hint="eastAsia"/>
              </w:rPr>
              <w:t>毕业年份</w:t>
            </w: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B700E9" w:rsidRPr="007F29C4" w:rsidTr="0034667E">
        <w:trPr>
          <w:trHeight w:val="440"/>
        </w:trPr>
        <w:tc>
          <w:tcPr>
            <w:tcW w:w="2093" w:type="dxa"/>
          </w:tcPr>
          <w:p w:rsidR="00B700E9" w:rsidRPr="009F5CB0" w:rsidRDefault="00B700E9" w:rsidP="0034667E">
            <w:pPr>
              <w:pStyle w:val="a4"/>
            </w:pPr>
          </w:p>
        </w:tc>
        <w:tc>
          <w:tcPr>
            <w:tcW w:w="2126" w:type="dxa"/>
          </w:tcPr>
          <w:p w:rsidR="00B700E9" w:rsidRDefault="00B700E9" w:rsidP="0034667E">
            <w:pPr>
              <w:pStyle w:val="a4"/>
            </w:pPr>
            <w:r>
              <w:rPr>
                <w:rFonts w:hint="eastAsia"/>
              </w:rPr>
              <w:t>学校名称比对结果</w:t>
            </w:r>
          </w:p>
        </w:tc>
        <w:tc>
          <w:tcPr>
            <w:tcW w:w="4253" w:type="dxa"/>
          </w:tcPr>
          <w:p w:rsidR="00B700E9" w:rsidRPr="00350AC4" w:rsidRDefault="00271FD3" w:rsidP="0034667E">
            <w:pPr>
              <w:pStyle w:val="a4"/>
            </w:pPr>
            <w:r>
              <w:rPr>
                <w:rFonts w:hint="eastAsia"/>
              </w:rPr>
              <w:t>0-</w:t>
            </w:r>
            <w:r>
              <w:rPr>
                <w:rFonts w:hint="eastAsia"/>
              </w:rPr>
              <w:t>不一致、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一致、</w:t>
            </w:r>
            <w:r>
              <w:rPr>
                <w:rFonts w:hint="eastAsia"/>
              </w:rPr>
              <w:t>-1-</w:t>
            </w:r>
            <w:r>
              <w:rPr>
                <w:rFonts w:hint="eastAsia"/>
              </w:rPr>
              <w:t>未比对</w:t>
            </w:r>
          </w:p>
        </w:tc>
      </w:tr>
      <w:tr w:rsidR="00B47B54" w:rsidRPr="007F29C4" w:rsidTr="0034667E">
        <w:trPr>
          <w:trHeight w:val="440"/>
        </w:trPr>
        <w:tc>
          <w:tcPr>
            <w:tcW w:w="2093" w:type="dxa"/>
          </w:tcPr>
          <w:p w:rsidR="00B47B54" w:rsidRPr="009F5CB0" w:rsidRDefault="00B47B54" w:rsidP="0034667E">
            <w:pPr>
              <w:pStyle w:val="a4"/>
            </w:pPr>
          </w:p>
        </w:tc>
        <w:tc>
          <w:tcPr>
            <w:tcW w:w="2126" w:type="dxa"/>
          </w:tcPr>
          <w:p w:rsidR="00B47B54" w:rsidRDefault="00B700E9" w:rsidP="0034667E">
            <w:pPr>
              <w:pStyle w:val="a4"/>
            </w:pPr>
            <w:r>
              <w:rPr>
                <w:rFonts w:hint="eastAsia"/>
              </w:rPr>
              <w:t>学习层次比对结果</w:t>
            </w:r>
          </w:p>
        </w:tc>
        <w:tc>
          <w:tcPr>
            <w:tcW w:w="4253" w:type="dxa"/>
          </w:tcPr>
          <w:p w:rsidR="00B47B54" w:rsidRPr="00350AC4" w:rsidRDefault="00271FD3" w:rsidP="0034667E">
            <w:pPr>
              <w:pStyle w:val="a4"/>
            </w:pPr>
            <w:r>
              <w:rPr>
                <w:rFonts w:hint="eastAsia"/>
              </w:rPr>
              <w:t>0-</w:t>
            </w:r>
            <w:r>
              <w:rPr>
                <w:rFonts w:hint="eastAsia"/>
              </w:rPr>
              <w:t>不一致、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一致、</w:t>
            </w:r>
            <w:r>
              <w:rPr>
                <w:rFonts w:hint="eastAsia"/>
              </w:rPr>
              <w:t>-1-</w:t>
            </w:r>
            <w:r>
              <w:rPr>
                <w:rFonts w:hint="eastAsia"/>
              </w:rPr>
              <w:t>未比对</w:t>
            </w:r>
          </w:p>
        </w:tc>
      </w:tr>
      <w:tr w:rsidR="00B47B54" w:rsidRPr="007F29C4" w:rsidTr="0034667E">
        <w:trPr>
          <w:trHeight w:val="440"/>
        </w:trPr>
        <w:tc>
          <w:tcPr>
            <w:tcW w:w="2093" w:type="dxa"/>
          </w:tcPr>
          <w:p w:rsidR="00B47B54" w:rsidRPr="009F5CB0" w:rsidRDefault="00B47B54" w:rsidP="0034667E">
            <w:pPr>
              <w:pStyle w:val="a4"/>
            </w:pPr>
          </w:p>
        </w:tc>
        <w:tc>
          <w:tcPr>
            <w:tcW w:w="2126" w:type="dxa"/>
          </w:tcPr>
          <w:p w:rsidR="00B47B54" w:rsidRDefault="00B700E9" w:rsidP="0034667E">
            <w:pPr>
              <w:pStyle w:val="a4"/>
            </w:pPr>
            <w:r>
              <w:rPr>
                <w:rFonts w:hint="eastAsia"/>
              </w:rPr>
              <w:t>学历类别比对结果</w:t>
            </w:r>
          </w:p>
        </w:tc>
        <w:tc>
          <w:tcPr>
            <w:tcW w:w="4253" w:type="dxa"/>
          </w:tcPr>
          <w:p w:rsidR="00B47B54" w:rsidRPr="00350AC4" w:rsidRDefault="00271FD3" w:rsidP="0034667E">
            <w:pPr>
              <w:pStyle w:val="a4"/>
            </w:pPr>
            <w:r>
              <w:rPr>
                <w:rFonts w:hint="eastAsia"/>
              </w:rPr>
              <w:t>0-</w:t>
            </w:r>
            <w:r>
              <w:rPr>
                <w:rFonts w:hint="eastAsia"/>
              </w:rPr>
              <w:t>不一致、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一致、</w:t>
            </w:r>
            <w:r>
              <w:rPr>
                <w:rFonts w:hint="eastAsia"/>
              </w:rPr>
              <w:t>-1-</w:t>
            </w:r>
            <w:r>
              <w:rPr>
                <w:rFonts w:hint="eastAsia"/>
              </w:rPr>
              <w:t>未比对</w:t>
            </w:r>
          </w:p>
        </w:tc>
      </w:tr>
      <w:tr w:rsidR="00B700E9" w:rsidRPr="007F29C4" w:rsidTr="0034667E">
        <w:trPr>
          <w:trHeight w:val="440"/>
        </w:trPr>
        <w:tc>
          <w:tcPr>
            <w:tcW w:w="2093" w:type="dxa"/>
          </w:tcPr>
          <w:p w:rsidR="00B700E9" w:rsidRPr="009F5CB0" w:rsidRDefault="00B700E9" w:rsidP="0034667E">
            <w:pPr>
              <w:pStyle w:val="a4"/>
            </w:pPr>
          </w:p>
        </w:tc>
        <w:tc>
          <w:tcPr>
            <w:tcW w:w="2126" w:type="dxa"/>
          </w:tcPr>
          <w:p w:rsidR="00B700E9" w:rsidRDefault="00B700E9" w:rsidP="0034667E">
            <w:pPr>
              <w:pStyle w:val="a4"/>
            </w:pPr>
            <w:r>
              <w:rPr>
                <w:rFonts w:hint="eastAsia"/>
              </w:rPr>
              <w:t>入学年份比对结果</w:t>
            </w:r>
          </w:p>
        </w:tc>
        <w:tc>
          <w:tcPr>
            <w:tcW w:w="4253" w:type="dxa"/>
          </w:tcPr>
          <w:p w:rsidR="00B700E9" w:rsidRPr="00350AC4" w:rsidRDefault="00271FD3" w:rsidP="0034667E">
            <w:pPr>
              <w:pStyle w:val="a4"/>
            </w:pPr>
            <w:r>
              <w:rPr>
                <w:rFonts w:hint="eastAsia"/>
              </w:rPr>
              <w:t>0-</w:t>
            </w:r>
            <w:r>
              <w:rPr>
                <w:rFonts w:hint="eastAsia"/>
              </w:rPr>
              <w:t>不一致、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一致、</w:t>
            </w:r>
            <w:r>
              <w:rPr>
                <w:rFonts w:hint="eastAsia"/>
              </w:rPr>
              <w:t>-1-</w:t>
            </w:r>
            <w:r>
              <w:rPr>
                <w:rFonts w:hint="eastAsia"/>
              </w:rPr>
              <w:t>未比对</w:t>
            </w: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D81EEA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350AC4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350AC4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350AC4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1F1F9E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560A2B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350AC4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34667E">
        <w:trPr>
          <w:trHeight w:val="440"/>
        </w:trPr>
        <w:tc>
          <w:tcPr>
            <w:tcW w:w="2093" w:type="dxa"/>
          </w:tcPr>
          <w:p w:rsidR="00165465" w:rsidRPr="00350AC4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  <w:tr w:rsidR="00165465" w:rsidRPr="007F29C4" w:rsidTr="00B47B54">
        <w:trPr>
          <w:trHeight w:val="47"/>
        </w:trPr>
        <w:tc>
          <w:tcPr>
            <w:tcW w:w="2093" w:type="dxa"/>
          </w:tcPr>
          <w:p w:rsidR="00165465" w:rsidRPr="00350AC4" w:rsidRDefault="00165465" w:rsidP="0034667E">
            <w:pPr>
              <w:pStyle w:val="a4"/>
            </w:pPr>
          </w:p>
        </w:tc>
        <w:tc>
          <w:tcPr>
            <w:tcW w:w="2126" w:type="dxa"/>
          </w:tcPr>
          <w:p w:rsidR="00165465" w:rsidRDefault="00165465" w:rsidP="0034667E">
            <w:pPr>
              <w:pStyle w:val="a4"/>
            </w:pPr>
          </w:p>
        </w:tc>
        <w:tc>
          <w:tcPr>
            <w:tcW w:w="4253" w:type="dxa"/>
          </w:tcPr>
          <w:p w:rsidR="00165465" w:rsidRPr="00350AC4" w:rsidRDefault="00165465" w:rsidP="0034667E">
            <w:pPr>
              <w:pStyle w:val="a4"/>
            </w:pPr>
          </w:p>
        </w:tc>
      </w:tr>
    </w:tbl>
    <w:p w:rsidR="007903A8" w:rsidRDefault="00916B53" w:rsidP="00916B53">
      <w:pPr>
        <w:pStyle w:val="5"/>
      </w:pPr>
      <w:r>
        <w:rPr>
          <w:rFonts w:hint="eastAsia"/>
        </w:rPr>
        <w:t>客户基本信息—账户信息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6D5EF0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6D5EF0" w:rsidRPr="007F29C4" w:rsidRDefault="006D5EF0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6D5EF0" w:rsidRPr="007F29C4" w:rsidRDefault="006D5EF0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6D5EF0" w:rsidRPr="007F29C4" w:rsidRDefault="006D5EF0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267E44" w:rsidRPr="007F29C4" w:rsidTr="0034667E">
        <w:trPr>
          <w:trHeight w:val="440"/>
        </w:trPr>
        <w:tc>
          <w:tcPr>
            <w:tcW w:w="2093" w:type="dxa"/>
          </w:tcPr>
          <w:p w:rsidR="00267E44" w:rsidRPr="00350AC4" w:rsidRDefault="00267E44" w:rsidP="0034667E">
            <w:pPr>
              <w:pStyle w:val="a4"/>
            </w:pPr>
            <w:r w:rsidRPr="00267E44">
              <w:lastRenderedPageBreak/>
              <w:t>tb_cus_custaccount</w:t>
            </w:r>
          </w:p>
        </w:tc>
        <w:tc>
          <w:tcPr>
            <w:tcW w:w="2126" w:type="dxa"/>
          </w:tcPr>
          <w:p w:rsidR="00267E44" w:rsidRDefault="00267E44" w:rsidP="0034667E">
            <w:pPr>
              <w:pStyle w:val="a4"/>
            </w:pPr>
          </w:p>
        </w:tc>
        <w:tc>
          <w:tcPr>
            <w:tcW w:w="4253" w:type="dxa"/>
          </w:tcPr>
          <w:p w:rsidR="00267E44" w:rsidRPr="00350AC4" w:rsidRDefault="00267E44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350AC4" w:rsidRDefault="00267E44" w:rsidP="0034667E">
            <w:pPr>
              <w:pStyle w:val="a4"/>
            </w:pPr>
            <w:r w:rsidRPr="00267E44">
              <w:t>ACCOUNT_NO</w:t>
            </w:r>
          </w:p>
        </w:tc>
        <w:tc>
          <w:tcPr>
            <w:tcW w:w="2126" w:type="dxa"/>
          </w:tcPr>
          <w:p w:rsidR="006D5EF0" w:rsidRPr="00350AC4" w:rsidRDefault="006D5EF0" w:rsidP="0034667E">
            <w:pPr>
              <w:pStyle w:val="a4"/>
            </w:pPr>
            <w:r>
              <w:rPr>
                <w:rFonts w:hint="eastAsia"/>
              </w:rPr>
              <w:t>银行卡号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D81EEA" w:rsidRDefault="00267E44" w:rsidP="0034667E">
            <w:pPr>
              <w:pStyle w:val="a4"/>
            </w:pPr>
            <w:r w:rsidRPr="00267E44">
              <w:t>BANK</w:t>
            </w:r>
          </w:p>
        </w:tc>
        <w:tc>
          <w:tcPr>
            <w:tcW w:w="2126" w:type="dxa"/>
          </w:tcPr>
          <w:p w:rsidR="006D5EF0" w:rsidRDefault="006D5EF0" w:rsidP="0034667E">
            <w:pPr>
              <w:pStyle w:val="a4"/>
            </w:pPr>
            <w:r>
              <w:rPr>
                <w:rFonts w:hint="eastAsia"/>
              </w:rPr>
              <w:t>开户行</w:t>
            </w:r>
          </w:p>
        </w:tc>
        <w:tc>
          <w:tcPr>
            <w:tcW w:w="4253" w:type="dxa"/>
          </w:tcPr>
          <w:p w:rsidR="006D5EF0" w:rsidRDefault="006D5EF0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350AC4" w:rsidRDefault="00267E44" w:rsidP="0034667E">
            <w:pPr>
              <w:pStyle w:val="a4"/>
            </w:pPr>
            <w:r w:rsidRPr="00267E44">
              <w:t>BANK_BRANCH</w:t>
            </w:r>
          </w:p>
        </w:tc>
        <w:tc>
          <w:tcPr>
            <w:tcW w:w="2126" w:type="dxa"/>
          </w:tcPr>
          <w:p w:rsidR="006D5EF0" w:rsidRDefault="006D5EF0" w:rsidP="0034667E">
            <w:pPr>
              <w:pStyle w:val="a4"/>
            </w:pPr>
            <w:r>
              <w:rPr>
                <w:rFonts w:hint="eastAsia"/>
              </w:rPr>
              <w:t>支行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350AC4" w:rsidRDefault="00267E44" w:rsidP="0034667E">
            <w:pPr>
              <w:pStyle w:val="a4"/>
            </w:pPr>
            <w:r w:rsidRPr="00267E44">
              <w:t>ACCOUNT_PHONE</w:t>
            </w:r>
          </w:p>
        </w:tc>
        <w:tc>
          <w:tcPr>
            <w:tcW w:w="2126" w:type="dxa"/>
          </w:tcPr>
          <w:p w:rsidR="006D5EF0" w:rsidRDefault="006D5EF0" w:rsidP="0034667E">
            <w:pPr>
              <w:pStyle w:val="a4"/>
            </w:pPr>
            <w:r>
              <w:rPr>
                <w:rFonts w:hint="eastAsia"/>
              </w:rPr>
              <w:t>银行预留手机号码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  <w:tr w:rsidR="00267E44" w:rsidRPr="007F29C4" w:rsidTr="0034667E">
        <w:trPr>
          <w:trHeight w:val="440"/>
        </w:trPr>
        <w:tc>
          <w:tcPr>
            <w:tcW w:w="2093" w:type="dxa"/>
          </w:tcPr>
          <w:p w:rsidR="00267E44" w:rsidRPr="00350AC4" w:rsidRDefault="00267E44" w:rsidP="0034667E">
            <w:pPr>
              <w:pStyle w:val="a4"/>
            </w:pPr>
            <w:r w:rsidRPr="001815EF">
              <w:t>tb_cus_appendix</w:t>
            </w:r>
          </w:p>
        </w:tc>
        <w:tc>
          <w:tcPr>
            <w:tcW w:w="2126" w:type="dxa"/>
          </w:tcPr>
          <w:p w:rsidR="00267E44" w:rsidRDefault="00267E44" w:rsidP="0034667E">
            <w:pPr>
              <w:pStyle w:val="a4"/>
            </w:pPr>
          </w:p>
        </w:tc>
        <w:tc>
          <w:tcPr>
            <w:tcW w:w="4253" w:type="dxa"/>
          </w:tcPr>
          <w:p w:rsidR="00267E44" w:rsidRPr="00350AC4" w:rsidRDefault="00267E44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350AC4" w:rsidRDefault="00267E44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6D5EF0" w:rsidRDefault="006D5EF0" w:rsidP="0034667E">
            <w:pPr>
              <w:pStyle w:val="a4"/>
            </w:pPr>
            <w:r>
              <w:rPr>
                <w:rFonts w:hint="eastAsia"/>
              </w:rPr>
              <w:t>银行卡正面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560A2B" w:rsidRDefault="00267E44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6D5EF0" w:rsidRDefault="006D5EF0" w:rsidP="0034667E">
            <w:pPr>
              <w:pStyle w:val="a4"/>
            </w:pPr>
            <w:r>
              <w:rPr>
                <w:rFonts w:hint="eastAsia"/>
              </w:rPr>
              <w:t>银行卡背面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350AC4" w:rsidRDefault="006D5EF0" w:rsidP="0034667E">
            <w:pPr>
              <w:pStyle w:val="a4"/>
            </w:pPr>
          </w:p>
        </w:tc>
        <w:tc>
          <w:tcPr>
            <w:tcW w:w="2126" w:type="dxa"/>
          </w:tcPr>
          <w:p w:rsidR="006D5EF0" w:rsidRDefault="006D5EF0" w:rsidP="0034667E">
            <w:pPr>
              <w:pStyle w:val="a4"/>
            </w:pPr>
            <w:r>
              <w:rPr>
                <w:rFonts w:hint="eastAsia"/>
              </w:rPr>
              <w:t>是否认证通过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</w:tbl>
    <w:p w:rsidR="006D5EF0" w:rsidRDefault="00916B53" w:rsidP="00916B53">
      <w:pPr>
        <w:pStyle w:val="5"/>
      </w:pPr>
      <w:r>
        <w:rPr>
          <w:rFonts w:hint="eastAsia"/>
        </w:rPr>
        <w:t>客户基本信息—学校信息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6D5EF0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6D5EF0" w:rsidRPr="007F29C4" w:rsidRDefault="006D5EF0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6D5EF0" w:rsidRPr="007F29C4" w:rsidRDefault="006D5EF0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6D5EF0" w:rsidRPr="007F29C4" w:rsidRDefault="006D5EF0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9F5CB0" w:rsidRPr="007F29C4" w:rsidTr="0034667E">
        <w:trPr>
          <w:trHeight w:val="440"/>
        </w:trPr>
        <w:tc>
          <w:tcPr>
            <w:tcW w:w="2093" w:type="dxa"/>
          </w:tcPr>
          <w:p w:rsidR="009F5CB0" w:rsidRPr="00350AC4" w:rsidRDefault="009F5CB0" w:rsidP="0034667E">
            <w:pPr>
              <w:pStyle w:val="a4"/>
            </w:pPr>
            <w:r w:rsidRPr="001F1F9E">
              <w:t>tb_cus_profession</w:t>
            </w:r>
          </w:p>
        </w:tc>
        <w:tc>
          <w:tcPr>
            <w:tcW w:w="2126" w:type="dxa"/>
          </w:tcPr>
          <w:p w:rsidR="009F5CB0" w:rsidRDefault="009F5CB0" w:rsidP="0034667E">
            <w:pPr>
              <w:pStyle w:val="a4"/>
            </w:pPr>
          </w:p>
        </w:tc>
        <w:tc>
          <w:tcPr>
            <w:tcW w:w="4253" w:type="dxa"/>
          </w:tcPr>
          <w:p w:rsidR="009F5CB0" w:rsidRPr="00350AC4" w:rsidRDefault="009F5CB0" w:rsidP="0034667E">
            <w:pPr>
              <w:pStyle w:val="a4"/>
            </w:pPr>
          </w:p>
        </w:tc>
      </w:tr>
      <w:tr w:rsidR="006D5EF0" w:rsidRPr="007F29C4" w:rsidTr="0034667E">
        <w:trPr>
          <w:trHeight w:val="440"/>
        </w:trPr>
        <w:tc>
          <w:tcPr>
            <w:tcW w:w="2093" w:type="dxa"/>
          </w:tcPr>
          <w:p w:rsidR="006D5EF0" w:rsidRPr="00350AC4" w:rsidRDefault="009F5CB0" w:rsidP="0034667E">
            <w:pPr>
              <w:pStyle w:val="a4"/>
            </w:pPr>
            <w:r w:rsidRPr="009F5CB0">
              <w:t>DORM</w:t>
            </w:r>
          </w:p>
        </w:tc>
        <w:tc>
          <w:tcPr>
            <w:tcW w:w="2126" w:type="dxa"/>
          </w:tcPr>
          <w:p w:rsidR="006D5EF0" w:rsidRPr="00350AC4" w:rsidRDefault="006D5EF0" w:rsidP="0034667E">
            <w:pPr>
              <w:pStyle w:val="a4"/>
            </w:pPr>
            <w:r>
              <w:rPr>
                <w:rFonts w:hint="eastAsia"/>
              </w:rPr>
              <w:t>宿舍地址</w:t>
            </w:r>
          </w:p>
        </w:tc>
        <w:tc>
          <w:tcPr>
            <w:tcW w:w="4253" w:type="dxa"/>
          </w:tcPr>
          <w:p w:rsidR="006D5EF0" w:rsidRPr="00350AC4" w:rsidRDefault="006D5EF0" w:rsidP="0034667E">
            <w:pPr>
              <w:pStyle w:val="a4"/>
            </w:pPr>
          </w:p>
        </w:tc>
      </w:tr>
      <w:tr w:rsidR="006B4A12" w:rsidRPr="007F29C4" w:rsidTr="0034667E">
        <w:trPr>
          <w:trHeight w:val="440"/>
        </w:trPr>
        <w:tc>
          <w:tcPr>
            <w:tcW w:w="2093" w:type="dxa"/>
          </w:tcPr>
          <w:p w:rsidR="006B4A12" w:rsidRPr="009F5CB0" w:rsidRDefault="0016287E" w:rsidP="0034667E">
            <w:pPr>
              <w:pStyle w:val="a4"/>
            </w:pPr>
            <w:r>
              <w:rPr>
                <w:rFonts w:hint="eastAsia"/>
              </w:rPr>
              <w:t>ADDR</w:t>
            </w:r>
          </w:p>
        </w:tc>
        <w:tc>
          <w:tcPr>
            <w:tcW w:w="2126" w:type="dxa"/>
          </w:tcPr>
          <w:p w:rsidR="006B4A12" w:rsidRDefault="006B4A12" w:rsidP="0034667E">
            <w:pPr>
              <w:pStyle w:val="a4"/>
            </w:pPr>
            <w:r>
              <w:rPr>
                <w:rFonts w:hint="eastAsia"/>
              </w:rPr>
              <w:t>学校地址</w:t>
            </w:r>
          </w:p>
        </w:tc>
        <w:tc>
          <w:tcPr>
            <w:tcW w:w="4253" w:type="dxa"/>
          </w:tcPr>
          <w:p w:rsidR="006B4A12" w:rsidRPr="00350AC4" w:rsidRDefault="006B4A12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9F5CB0" w:rsidRDefault="0016287E" w:rsidP="0034667E">
            <w:pPr>
              <w:pStyle w:val="a4"/>
            </w:pPr>
            <w:r w:rsidRPr="001F1F9E">
              <w:t>FACULTY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所属系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9F5CB0" w:rsidRDefault="0016287E" w:rsidP="0034667E">
            <w:pPr>
              <w:pStyle w:val="a4"/>
            </w:pPr>
            <w:r w:rsidRPr="001F1F9E">
              <w:t>MAJOR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专业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9F5CB0" w:rsidRDefault="0016287E" w:rsidP="0034667E">
            <w:pPr>
              <w:pStyle w:val="a4"/>
            </w:pPr>
            <w:r w:rsidRPr="001F1F9E">
              <w:t>LEARN_ID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学信网账号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9F5CB0" w:rsidRDefault="0016287E" w:rsidP="0034667E">
            <w:pPr>
              <w:pStyle w:val="a4"/>
            </w:pPr>
            <w:r w:rsidRPr="001F1F9E">
              <w:t>LEARN_</w:t>
            </w:r>
            <w:r>
              <w:rPr>
                <w:rFonts w:hint="eastAsia"/>
              </w:rPr>
              <w:t>PWD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学信网密码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D81EEA" w:rsidRDefault="0016287E" w:rsidP="0034667E">
            <w:pPr>
              <w:pStyle w:val="a4"/>
            </w:pP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</w:p>
        </w:tc>
        <w:tc>
          <w:tcPr>
            <w:tcW w:w="4253" w:type="dxa"/>
          </w:tcPr>
          <w:p w:rsidR="0016287E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350AC4" w:rsidRDefault="0016287E" w:rsidP="0034667E">
            <w:pPr>
              <w:pStyle w:val="a4"/>
            </w:pP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350AC4" w:rsidRDefault="0016287E" w:rsidP="0034667E">
            <w:pPr>
              <w:pStyle w:val="a4"/>
            </w:pPr>
            <w:r w:rsidRPr="009F5CB0">
              <w:t>LEARN_YEAR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学年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350AC4" w:rsidRDefault="0016287E" w:rsidP="0034667E">
            <w:pPr>
              <w:pStyle w:val="a4"/>
            </w:pP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560A2B" w:rsidRDefault="0016287E" w:rsidP="0034667E">
            <w:pPr>
              <w:pStyle w:val="a4"/>
            </w:pPr>
            <w:r w:rsidRPr="001815EF">
              <w:t>tb_cus_appendix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560A2B" w:rsidRDefault="0016287E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学生证封面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  <w:r>
              <w:rPr>
                <w:rFonts w:hint="eastAsia"/>
              </w:rPr>
              <w:t>学生证与校园一卡通二选一录入</w:t>
            </w: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350AC4" w:rsidRDefault="0016287E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学生证信息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350AC4" w:rsidRDefault="0016287E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学生证注册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  <w:tr w:rsidR="0016287E" w:rsidRPr="007F29C4" w:rsidTr="0034667E">
        <w:trPr>
          <w:trHeight w:val="440"/>
        </w:trPr>
        <w:tc>
          <w:tcPr>
            <w:tcW w:w="2093" w:type="dxa"/>
          </w:tcPr>
          <w:p w:rsidR="0016287E" w:rsidRPr="00350AC4" w:rsidRDefault="0016287E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16287E" w:rsidRDefault="0016287E" w:rsidP="0034667E">
            <w:pPr>
              <w:pStyle w:val="a4"/>
            </w:pPr>
            <w:r>
              <w:rPr>
                <w:rFonts w:hint="eastAsia"/>
              </w:rPr>
              <w:t>校园一卡通</w:t>
            </w:r>
          </w:p>
        </w:tc>
        <w:tc>
          <w:tcPr>
            <w:tcW w:w="4253" w:type="dxa"/>
          </w:tcPr>
          <w:p w:rsidR="0016287E" w:rsidRPr="00350AC4" w:rsidRDefault="0016287E" w:rsidP="0034667E">
            <w:pPr>
              <w:pStyle w:val="a4"/>
            </w:pPr>
          </w:p>
        </w:tc>
      </w:tr>
    </w:tbl>
    <w:p w:rsidR="006D5EF0" w:rsidRDefault="00916B53" w:rsidP="00916B53">
      <w:pPr>
        <w:pStyle w:val="5"/>
      </w:pPr>
      <w:r>
        <w:rPr>
          <w:rFonts w:hint="eastAsia"/>
        </w:rPr>
        <w:lastRenderedPageBreak/>
        <w:t>客户基本信息—头像比对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2B5A6F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2B5A6F" w:rsidRPr="007F29C4" w:rsidRDefault="002B5A6F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2B5A6F" w:rsidRPr="007F29C4" w:rsidRDefault="002B5A6F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2B5A6F" w:rsidRPr="007F29C4" w:rsidRDefault="002B5A6F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0479A3" w:rsidRPr="007F29C4" w:rsidTr="0034667E">
        <w:trPr>
          <w:trHeight w:val="440"/>
        </w:trPr>
        <w:tc>
          <w:tcPr>
            <w:tcW w:w="2093" w:type="dxa"/>
          </w:tcPr>
          <w:p w:rsidR="000479A3" w:rsidRPr="00350AC4" w:rsidRDefault="000479A3" w:rsidP="0034667E">
            <w:pPr>
              <w:pStyle w:val="a4"/>
            </w:pPr>
            <w:r w:rsidRPr="001815EF">
              <w:t>tb_cus_appendix</w:t>
            </w:r>
          </w:p>
        </w:tc>
        <w:tc>
          <w:tcPr>
            <w:tcW w:w="2126" w:type="dxa"/>
          </w:tcPr>
          <w:p w:rsidR="000479A3" w:rsidRDefault="000479A3" w:rsidP="0034667E">
            <w:pPr>
              <w:pStyle w:val="a4"/>
            </w:pPr>
          </w:p>
        </w:tc>
        <w:tc>
          <w:tcPr>
            <w:tcW w:w="4253" w:type="dxa"/>
          </w:tcPr>
          <w:p w:rsidR="000479A3" w:rsidRPr="00350AC4" w:rsidRDefault="000479A3" w:rsidP="0034667E">
            <w:pPr>
              <w:pStyle w:val="a4"/>
            </w:pPr>
          </w:p>
        </w:tc>
      </w:tr>
      <w:tr w:rsidR="002B5A6F" w:rsidRPr="007F29C4" w:rsidTr="0034667E">
        <w:trPr>
          <w:trHeight w:val="440"/>
        </w:trPr>
        <w:tc>
          <w:tcPr>
            <w:tcW w:w="2093" w:type="dxa"/>
          </w:tcPr>
          <w:p w:rsidR="002B5A6F" w:rsidRPr="00350AC4" w:rsidRDefault="000479A3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2B5A6F" w:rsidRPr="00350AC4" w:rsidRDefault="002B5A6F" w:rsidP="0034667E">
            <w:pPr>
              <w:pStyle w:val="a4"/>
            </w:pPr>
            <w:r>
              <w:rPr>
                <w:rFonts w:hint="eastAsia"/>
              </w:rPr>
              <w:t>身份证正面</w:t>
            </w:r>
          </w:p>
        </w:tc>
        <w:tc>
          <w:tcPr>
            <w:tcW w:w="4253" w:type="dxa"/>
          </w:tcPr>
          <w:p w:rsidR="002B5A6F" w:rsidRPr="00350AC4" w:rsidRDefault="002B5A6F" w:rsidP="0034667E">
            <w:pPr>
              <w:pStyle w:val="a4"/>
            </w:pPr>
          </w:p>
        </w:tc>
      </w:tr>
      <w:tr w:rsidR="002B5A6F" w:rsidRPr="007F29C4" w:rsidTr="0034667E">
        <w:trPr>
          <w:trHeight w:val="440"/>
        </w:trPr>
        <w:tc>
          <w:tcPr>
            <w:tcW w:w="2093" w:type="dxa"/>
          </w:tcPr>
          <w:p w:rsidR="002B5A6F" w:rsidRPr="00D81EEA" w:rsidRDefault="000479A3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2B5A6F" w:rsidRDefault="002B5A6F" w:rsidP="0034667E">
            <w:pPr>
              <w:pStyle w:val="a4"/>
            </w:pPr>
            <w:r>
              <w:rPr>
                <w:rFonts w:hint="eastAsia"/>
              </w:rPr>
              <w:t>学信网截图</w:t>
            </w:r>
          </w:p>
        </w:tc>
        <w:tc>
          <w:tcPr>
            <w:tcW w:w="4253" w:type="dxa"/>
          </w:tcPr>
          <w:p w:rsidR="002B5A6F" w:rsidRDefault="002B5A6F" w:rsidP="0034667E">
            <w:pPr>
              <w:pStyle w:val="a4"/>
            </w:pPr>
          </w:p>
        </w:tc>
      </w:tr>
      <w:tr w:rsidR="002B5A6F" w:rsidRPr="007F29C4" w:rsidTr="0034667E">
        <w:trPr>
          <w:trHeight w:val="440"/>
        </w:trPr>
        <w:tc>
          <w:tcPr>
            <w:tcW w:w="2093" w:type="dxa"/>
          </w:tcPr>
          <w:p w:rsidR="002B5A6F" w:rsidRPr="00350AC4" w:rsidRDefault="000479A3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2B5A6F" w:rsidRDefault="002B5A6F" w:rsidP="0034667E">
            <w:pPr>
              <w:pStyle w:val="a4"/>
            </w:pPr>
            <w:r>
              <w:rPr>
                <w:rFonts w:hint="eastAsia"/>
              </w:rPr>
              <w:t>手持身份证照片</w:t>
            </w:r>
          </w:p>
        </w:tc>
        <w:tc>
          <w:tcPr>
            <w:tcW w:w="4253" w:type="dxa"/>
          </w:tcPr>
          <w:p w:rsidR="002B5A6F" w:rsidRPr="00350AC4" w:rsidRDefault="002B5A6F" w:rsidP="0034667E">
            <w:pPr>
              <w:pStyle w:val="a4"/>
            </w:pPr>
          </w:p>
        </w:tc>
      </w:tr>
      <w:tr w:rsidR="002B5A6F" w:rsidRPr="007F29C4" w:rsidTr="0034667E">
        <w:trPr>
          <w:trHeight w:val="440"/>
        </w:trPr>
        <w:tc>
          <w:tcPr>
            <w:tcW w:w="2093" w:type="dxa"/>
          </w:tcPr>
          <w:p w:rsidR="002B5A6F" w:rsidRPr="00350AC4" w:rsidRDefault="000479A3" w:rsidP="0034667E">
            <w:pPr>
              <w:pStyle w:val="a4"/>
            </w:pPr>
            <w:r w:rsidRPr="001815EF">
              <w:t>FILE_TYPE</w:t>
            </w:r>
          </w:p>
        </w:tc>
        <w:tc>
          <w:tcPr>
            <w:tcW w:w="2126" w:type="dxa"/>
          </w:tcPr>
          <w:p w:rsidR="002B5A6F" w:rsidRDefault="002B5A6F" w:rsidP="0034667E">
            <w:pPr>
              <w:pStyle w:val="a4"/>
            </w:pPr>
            <w:r>
              <w:rPr>
                <w:rFonts w:hint="eastAsia"/>
              </w:rPr>
              <w:t>学生证信息</w:t>
            </w:r>
          </w:p>
        </w:tc>
        <w:tc>
          <w:tcPr>
            <w:tcW w:w="4253" w:type="dxa"/>
          </w:tcPr>
          <w:p w:rsidR="002B5A6F" w:rsidRPr="00350AC4" w:rsidRDefault="002B5A6F" w:rsidP="0034667E">
            <w:pPr>
              <w:pStyle w:val="a4"/>
            </w:pPr>
          </w:p>
        </w:tc>
      </w:tr>
    </w:tbl>
    <w:p w:rsidR="002B5A6F" w:rsidRDefault="002B5A6F" w:rsidP="00CB3FEB"/>
    <w:p w:rsidR="009B52D7" w:rsidRDefault="00916B53" w:rsidP="00916B53">
      <w:pPr>
        <w:pStyle w:val="5"/>
      </w:pPr>
      <w:r>
        <w:rPr>
          <w:rFonts w:hint="eastAsia"/>
        </w:rPr>
        <w:t>个人信息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9B52D7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9B52D7" w:rsidRPr="007F29C4" w:rsidRDefault="009B52D7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773C68" w:rsidRPr="007F29C4" w:rsidTr="0034667E">
        <w:trPr>
          <w:trHeight w:val="440"/>
        </w:trPr>
        <w:tc>
          <w:tcPr>
            <w:tcW w:w="2093" w:type="dxa"/>
          </w:tcPr>
          <w:p w:rsidR="00773C68" w:rsidRPr="00350AC4" w:rsidRDefault="00773C68" w:rsidP="0034667E">
            <w:pPr>
              <w:pStyle w:val="a4"/>
            </w:pPr>
            <w:r w:rsidRPr="00773C68">
              <w:t>tb_cus_custinfo</w:t>
            </w:r>
          </w:p>
        </w:tc>
        <w:tc>
          <w:tcPr>
            <w:tcW w:w="2126" w:type="dxa"/>
          </w:tcPr>
          <w:p w:rsidR="00773C68" w:rsidRDefault="00773C68" w:rsidP="0034667E">
            <w:pPr>
              <w:pStyle w:val="a4"/>
            </w:pPr>
          </w:p>
        </w:tc>
        <w:tc>
          <w:tcPr>
            <w:tcW w:w="4253" w:type="dxa"/>
          </w:tcPr>
          <w:p w:rsidR="00773C68" w:rsidRPr="00350AC4" w:rsidRDefault="00773C68" w:rsidP="0034667E">
            <w:pPr>
              <w:pStyle w:val="a4"/>
            </w:pPr>
          </w:p>
        </w:tc>
      </w:tr>
      <w:tr w:rsidR="009B52D7" w:rsidRPr="007F29C4" w:rsidTr="0034667E">
        <w:trPr>
          <w:trHeight w:val="440"/>
        </w:trPr>
        <w:tc>
          <w:tcPr>
            <w:tcW w:w="2093" w:type="dxa"/>
          </w:tcPr>
          <w:p w:rsidR="009B52D7" w:rsidRPr="00350AC4" w:rsidRDefault="00773C68" w:rsidP="0034667E">
            <w:pPr>
              <w:pStyle w:val="a4"/>
            </w:pPr>
            <w:r w:rsidRPr="00773C68">
              <w:t>QQ</w:t>
            </w:r>
          </w:p>
        </w:tc>
        <w:tc>
          <w:tcPr>
            <w:tcW w:w="2126" w:type="dxa"/>
          </w:tcPr>
          <w:p w:rsidR="009B52D7" w:rsidRPr="00350AC4" w:rsidRDefault="009B52D7" w:rsidP="0034667E">
            <w:pPr>
              <w:pStyle w:val="a4"/>
            </w:pP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号码</w:t>
            </w:r>
          </w:p>
        </w:tc>
        <w:tc>
          <w:tcPr>
            <w:tcW w:w="4253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9B52D7" w:rsidRPr="007F29C4" w:rsidTr="0034667E">
        <w:trPr>
          <w:trHeight w:val="440"/>
        </w:trPr>
        <w:tc>
          <w:tcPr>
            <w:tcW w:w="2093" w:type="dxa"/>
          </w:tcPr>
          <w:p w:rsidR="009B52D7" w:rsidRPr="00D81EEA" w:rsidRDefault="00773C68" w:rsidP="0034667E">
            <w:pPr>
              <w:pStyle w:val="a4"/>
            </w:pPr>
            <w:r w:rsidRPr="00773C68">
              <w:t>MICRO_LETTER</w:t>
            </w:r>
          </w:p>
        </w:tc>
        <w:tc>
          <w:tcPr>
            <w:tcW w:w="2126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微信号码</w:t>
            </w:r>
          </w:p>
        </w:tc>
        <w:tc>
          <w:tcPr>
            <w:tcW w:w="4253" w:type="dxa"/>
          </w:tcPr>
          <w:p w:rsidR="009B52D7" w:rsidRDefault="009B52D7" w:rsidP="0034667E">
            <w:pPr>
              <w:pStyle w:val="a4"/>
            </w:pPr>
          </w:p>
        </w:tc>
      </w:tr>
      <w:tr w:rsidR="009B52D7" w:rsidRPr="007F29C4" w:rsidTr="0034667E">
        <w:trPr>
          <w:trHeight w:val="440"/>
        </w:trPr>
        <w:tc>
          <w:tcPr>
            <w:tcW w:w="2093" w:type="dxa"/>
          </w:tcPr>
          <w:p w:rsidR="009B52D7" w:rsidRPr="00350AC4" w:rsidRDefault="00773C68" w:rsidP="0034667E">
            <w:pPr>
              <w:pStyle w:val="a4"/>
            </w:pPr>
            <w:r w:rsidRPr="00773C68">
              <w:t>MOBILE</w:t>
            </w:r>
          </w:p>
        </w:tc>
        <w:tc>
          <w:tcPr>
            <w:tcW w:w="2126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4253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9B52D7" w:rsidRPr="007F29C4" w:rsidTr="0034667E">
        <w:trPr>
          <w:trHeight w:val="440"/>
        </w:trPr>
        <w:tc>
          <w:tcPr>
            <w:tcW w:w="2093" w:type="dxa"/>
          </w:tcPr>
          <w:p w:rsidR="009B52D7" w:rsidRPr="00350AC4" w:rsidRDefault="00773C68" w:rsidP="0034667E">
            <w:pPr>
              <w:pStyle w:val="a4"/>
            </w:pPr>
            <w:r w:rsidRPr="00773C68">
              <w:t>MOBILE2</w:t>
            </w:r>
          </w:p>
        </w:tc>
        <w:tc>
          <w:tcPr>
            <w:tcW w:w="2126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手机号码</w:t>
            </w:r>
            <w:r>
              <w:rPr>
                <w:rFonts w:hint="eastAsia"/>
              </w:rPr>
              <w:t>2</w:t>
            </w:r>
          </w:p>
        </w:tc>
        <w:tc>
          <w:tcPr>
            <w:tcW w:w="4253" w:type="dxa"/>
          </w:tcPr>
          <w:p w:rsidR="009B52D7" w:rsidRPr="00350AC4" w:rsidRDefault="009B52D7" w:rsidP="0034667E">
            <w:pPr>
              <w:pStyle w:val="a4"/>
            </w:pPr>
          </w:p>
        </w:tc>
      </w:tr>
      <w:tr w:rsidR="00773C68" w:rsidRPr="007F29C4" w:rsidTr="0034667E">
        <w:trPr>
          <w:trHeight w:val="440"/>
        </w:trPr>
        <w:tc>
          <w:tcPr>
            <w:tcW w:w="2093" w:type="dxa"/>
          </w:tcPr>
          <w:p w:rsidR="00773C68" w:rsidRPr="00350AC4" w:rsidRDefault="00773C68" w:rsidP="0034667E">
            <w:pPr>
              <w:pStyle w:val="a4"/>
            </w:pPr>
            <w:r w:rsidRPr="00773C68">
              <w:t>tb_cus_custaccount</w:t>
            </w:r>
          </w:p>
        </w:tc>
        <w:tc>
          <w:tcPr>
            <w:tcW w:w="2126" w:type="dxa"/>
          </w:tcPr>
          <w:p w:rsidR="00773C68" w:rsidRDefault="00773C68" w:rsidP="0034667E">
            <w:pPr>
              <w:pStyle w:val="a4"/>
            </w:pPr>
          </w:p>
        </w:tc>
        <w:tc>
          <w:tcPr>
            <w:tcW w:w="4253" w:type="dxa"/>
          </w:tcPr>
          <w:p w:rsidR="00773C68" w:rsidRPr="00350AC4" w:rsidRDefault="00773C68" w:rsidP="0034667E">
            <w:pPr>
              <w:pStyle w:val="a4"/>
            </w:pPr>
          </w:p>
        </w:tc>
      </w:tr>
      <w:tr w:rsidR="009B52D7" w:rsidRPr="007F29C4" w:rsidTr="0034667E">
        <w:trPr>
          <w:trHeight w:val="440"/>
        </w:trPr>
        <w:tc>
          <w:tcPr>
            <w:tcW w:w="2093" w:type="dxa"/>
          </w:tcPr>
          <w:p w:rsidR="009B52D7" w:rsidRPr="00350AC4" w:rsidRDefault="00773C68" w:rsidP="0034667E">
            <w:pPr>
              <w:pStyle w:val="a4"/>
            </w:pPr>
            <w:r w:rsidRPr="00773C68">
              <w:t>ACCOUNT_NO</w:t>
            </w:r>
          </w:p>
        </w:tc>
        <w:tc>
          <w:tcPr>
            <w:tcW w:w="2126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支付宝账号</w:t>
            </w:r>
          </w:p>
        </w:tc>
        <w:tc>
          <w:tcPr>
            <w:tcW w:w="4253" w:type="dxa"/>
          </w:tcPr>
          <w:p w:rsidR="009B52D7" w:rsidRPr="00350AC4" w:rsidRDefault="00773C68" w:rsidP="0034667E">
            <w:pPr>
              <w:pStyle w:val="a4"/>
            </w:pPr>
            <w:r w:rsidRPr="00773C68">
              <w:t>ACCOUNT_TYPE</w:t>
            </w:r>
            <w:r>
              <w:rPr>
                <w:rFonts w:hint="eastAsia"/>
              </w:rPr>
              <w:t>为支付宝</w:t>
            </w:r>
          </w:p>
        </w:tc>
      </w:tr>
      <w:tr w:rsidR="009B52D7" w:rsidRPr="007F29C4" w:rsidTr="0034667E">
        <w:trPr>
          <w:trHeight w:val="440"/>
        </w:trPr>
        <w:tc>
          <w:tcPr>
            <w:tcW w:w="2093" w:type="dxa"/>
          </w:tcPr>
          <w:p w:rsidR="009B52D7" w:rsidRPr="00350AC4" w:rsidRDefault="001047CD" w:rsidP="0034667E">
            <w:pPr>
              <w:pStyle w:val="a4"/>
            </w:pPr>
            <w:r w:rsidRPr="001047CD">
              <w:t>HOME_ADDRESS</w:t>
            </w:r>
          </w:p>
        </w:tc>
        <w:tc>
          <w:tcPr>
            <w:tcW w:w="2126" w:type="dxa"/>
          </w:tcPr>
          <w:p w:rsidR="009B52D7" w:rsidRDefault="009B52D7" w:rsidP="0034667E">
            <w:pPr>
              <w:pStyle w:val="a4"/>
            </w:pPr>
            <w:r>
              <w:rPr>
                <w:rFonts w:hint="eastAsia"/>
              </w:rPr>
              <w:t>家庭住址</w:t>
            </w:r>
          </w:p>
        </w:tc>
        <w:tc>
          <w:tcPr>
            <w:tcW w:w="4253" w:type="dxa"/>
          </w:tcPr>
          <w:p w:rsidR="009B52D7" w:rsidRPr="00350AC4" w:rsidRDefault="009B52D7" w:rsidP="0034667E">
            <w:pPr>
              <w:pStyle w:val="a4"/>
            </w:pPr>
          </w:p>
        </w:tc>
      </w:tr>
    </w:tbl>
    <w:p w:rsidR="009B52D7" w:rsidRDefault="009B52D7" w:rsidP="00CB3FEB"/>
    <w:p w:rsidR="005A5190" w:rsidRDefault="00916B53" w:rsidP="00916B53">
      <w:pPr>
        <w:pStyle w:val="5"/>
      </w:pPr>
      <w:r>
        <w:rPr>
          <w:rFonts w:hint="eastAsia"/>
        </w:rPr>
        <w:t>联系人信息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5A5190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5A5190" w:rsidRPr="007F29C4" w:rsidRDefault="005A5190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5A5190" w:rsidRPr="007F29C4" w:rsidRDefault="005A5190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5A5190" w:rsidRPr="007F29C4" w:rsidRDefault="005A5190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1047CD" w:rsidRPr="007F29C4" w:rsidTr="0034667E">
        <w:trPr>
          <w:trHeight w:val="440"/>
        </w:trPr>
        <w:tc>
          <w:tcPr>
            <w:tcW w:w="2093" w:type="dxa"/>
          </w:tcPr>
          <w:p w:rsidR="001047CD" w:rsidRDefault="001047CD" w:rsidP="0034667E">
            <w:pPr>
              <w:pStyle w:val="a4"/>
            </w:pPr>
            <w:r w:rsidRPr="001047CD">
              <w:t>tb_cus_contactor</w:t>
            </w:r>
          </w:p>
        </w:tc>
        <w:tc>
          <w:tcPr>
            <w:tcW w:w="2126" w:type="dxa"/>
          </w:tcPr>
          <w:p w:rsidR="001047CD" w:rsidRDefault="001047CD" w:rsidP="0034667E">
            <w:pPr>
              <w:pStyle w:val="a4"/>
            </w:pPr>
          </w:p>
        </w:tc>
        <w:tc>
          <w:tcPr>
            <w:tcW w:w="4253" w:type="dxa"/>
          </w:tcPr>
          <w:p w:rsidR="001047CD" w:rsidRPr="00350AC4" w:rsidRDefault="001047CD" w:rsidP="0034667E">
            <w:pPr>
              <w:pStyle w:val="a4"/>
            </w:pPr>
          </w:p>
        </w:tc>
      </w:tr>
      <w:tr w:rsidR="00230BE7" w:rsidRPr="007F29C4" w:rsidTr="0034667E">
        <w:trPr>
          <w:trHeight w:val="440"/>
        </w:trPr>
        <w:tc>
          <w:tcPr>
            <w:tcW w:w="2093" w:type="dxa"/>
          </w:tcPr>
          <w:p w:rsidR="00230BE7" w:rsidRPr="00350AC4" w:rsidRDefault="00230BE7" w:rsidP="0034667E">
            <w:pPr>
              <w:pStyle w:val="a4"/>
            </w:pPr>
            <w:r>
              <w:rPr>
                <w:rFonts w:hint="eastAsia"/>
              </w:rPr>
              <w:t>多笔开始</w:t>
            </w:r>
          </w:p>
        </w:tc>
        <w:tc>
          <w:tcPr>
            <w:tcW w:w="2126" w:type="dxa"/>
          </w:tcPr>
          <w:p w:rsidR="00230BE7" w:rsidRDefault="00230BE7" w:rsidP="0034667E">
            <w:pPr>
              <w:pStyle w:val="a4"/>
            </w:pPr>
          </w:p>
        </w:tc>
        <w:tc>
          <w:tcPr>
            <w:tcW w:w="4253" w:type="dxa"/>
          </w:tcPr>
          <w:p w:rsidR="00230BE7" w:rsidRPr="00350AC4" w:rsidRDefault="00230BE7" w:rsidP="0034667E">
            <w:pPr>
              <w:pStyle w:val="a4"/>
            </w:pPr>
          </w:p>
        </w:tc>
      </w:tr>
      <w:tr w:rsidR="005A5190" w:rsidRPr="007F29C4" w:rsidTr="0034667E">
        <w:trPr>
          <w:trHeight w:val="440"/>
        </w:trPr>
        <w:tc>
          <w:tcPr>
            <w:tcW w:w="2093" w:type="dxa"/>
          </w:tcPr>
          <w:p w:rsidR="005A5190" w:rsidRPr="00350AC4" w:rsidRDefault="001047CD" w:rsidP="0034667E">
            <w:pPr>
              <w:pStyle w:val="a4"/>
            </w:pPr>
            <w:r w:rsidRPr="001047CD">
              <w:t>RELATION</w:t>
            </w:r>
          </w:p>
        </w:tc>
        <w:tc>
          <w:tcPr>
            <w:tcW w:w="2126" w:type="dxa"/>
          </w:tcPr>
          <w:p w:rsidR="005A5190" w:rsidRPr="00350AC4" w:rsidRDefault="00230BE7" w:rsidP="0034667E">
            <w:pPr>
              <w:pStyle w:val="a4"/>
            </w:pPr>
            <w:r>
              <w:rPr>
                <w:rFonts w:hint="eastAsia"/>
              </w:rPr>
              <w:t>与本人关系</w:t>
            </w:r>
          </w:p>
        </w:tc>
        <w:tc>
          <w:tcPr>
            <w:tcW w:w="4253" w:type="dxa"/>
          </w:tcPr>
          <w:p w:rsidR="005A5190" w:rsidRPr="00350AC4" w:rsidRDefault="005A5190" w:rsidP="0034667E">
            <w:pPr>
              <w:pStyle w:val="a4"/>
            </w:pPr>
          </w:p>
        </w:tc>
      </w:tr>
      <w:tr w:rsidR="005A5190" w:rsidRPr="007F29C4" w:rsidTr="0034667E">
        <w:trPr>
          <w:trHeight w:val="440"/>
        </w:trPr>
        <w:tc>
          <w:tcPr>
            <w:tcW w:w="2093" w:type="dxa"/>
          </w:tcPr>
          <w:p w:rsidR="005A5190" w:rsidRPr="00D81EEA" w:rsidRDefault="001047CD" w:rsidP="0034667E">
            <w:pPr>
              <w:pStyle w:val="a4"/>
            </w:pPr>
            <w:r w:rsidRPr="001047CD">
              <w:t>NAME</w:t>
            </w:r>
          </w:p>
        </w:tc>
        <w:tc>
          <w:tcPr>
            <w:tcW w:w="2126" w:type="dxa"/>
          </w:tcPr>
          <w:p w:rsidR="005A5190" w:rsidRDefault="00230BE7" w:rsidP="0034667E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4253" w:type="dxa"/>
          </w:tcPr>
          <w:p w:rsidR="005A5190" w:rsidRDefault="005A5190" w:rsidP="0034667E">
            <w:pPr>
              <w:pStyle w:val="a4"/>
            </w:pPr>
          </w:p>
        </w:tc>
      </w:tr>
      <w:tr w:rsidR="005A5190" w:rsidRPr="007F29C4" w:rsidTr="0034667E">
        <w:trPr>
          <w:trHeight w:val="440"/>
        </w:trPr>
        <w:tc>
          <w:tcPr>
            <w:tcW w:w="2093" w:type="dxa"/>
          </w:tcPr>
          <w:p w:rsidR="005A5190" w:rsidRPr="00350AC4" w:rsidRDefault="001047CD" w:rsidP="0034667E">
            <w:pPr>
              <w:pStyle w:val="a4"/>
            </w:pPr>
            <w:r w:rsidRPr="001047CD">
              <w:t>PHONE</w:t>
            </w:r>
          </w:p>
        </w:tc>
        <w:tc>
          <w:tcPr>
            <w:tcW w:w="2126" w:type="dxa"/>
          </w:tcPr>
          <w:p w:rsidR="005A5190" w:rsidRDefault="00230BE7" w:rsidP="0034667E">
            <w:pPr>
              <w:pStyle w:val="a4"/>
            </w:pPr>
            <w:r>
              <w:rPr>
                <w:rFonts w:hint="eastAsia"/>
              </w:rPr>
              <w:t>电话</w:t>
            </w:r>
          </w:p>
        </w:tc>
        <w:tc>
          <w:tcPr>
            <w:tcW w:w="4253" w:type="dxa"/>
          </w:tcPr>
          <w:p w:rsidR="005A5190" w:rsidRPr="00350AC4" w:rsidRDefault="005A5190" w:rsidP="0034667E">
            <w:pPr>
              <w:pStyle w:val="a4"/>
            </w:pPr>
          </w:p>
        </w:tc>
      </w:tr>
      <w:tr w:rsidR="005A5190" w:rsidRPr="007F29C4" w:rsidTr="0034667E">
        <w:trPr>
          <w:trHeight w:val="440"/>
        </w:trPr>
        <w:tc>
          <w:tcPr>
            <w:tcW w:w="2093" w:type="dxa"/>
          </w:tcPr>
          <w:p w:rsidR="005A5190" w:rsidRPr="00350AC4" w:rsidRDefault="005A5190" w:rsidP="0034667E">
            <w:pPr>
              <w:pStyle w:val="a4"/>
            </w:pPr>
          </w:p>
        </w:tc>
        <w:tc>
          <w:tcPr>
            <w:tcW w:w="2126" w:type="dxa"/>
          </w:tcPr>
          <w:p w:rsidR="005A5190" w:rsidRDefault="00230BE7" w:rsidP="0034667E">
            <w:pPr>
              <w:pStyle w:val="a4"/>
            </w:pPr>
            <w:r>
              <w:rPr>
                <w:rFonts w:hint="eastAsia"/>
              </w:rPr>
              <w:t>通讯录比对结果</w:t>
            </w:r>
          </w:p>
        </w:tc>
        <w:tc>
          <w:tcPr>
            <w:tcW w:w="4253" w:type="dxa"/>
          </w:tcPr>
          <w:p w:rsidR="005A5190" w:rsidRPr="00350AC4" w:rsidRDefault="005011BD" w:rsidP="0034667E">
            <w:pPr>
              <w:pStyle w:val="a4"/>
            </w:pP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没有；需要关联表（</w:t>
            </w:r>
            <w:r w:rsidR="00773290" w:rsidRPr="00773290">
              <w:t>tb_cus_phonebook</w:t>
            </w:r>
            <w:r>
              <w:rPr>
                <w:rFonts w:hint="eastAsia"/>
              </w:rPr>
              <w:t>）查询</w:t>
            </w:r>
            <w:r w:rsidR="000848EF">
              <w:rPr>
                <w:rFonts w:hint="eastAsia"/>
              </w:rPr>
              <w:t>；</w:t>
            </w:r>
          </w:p>
        </w:tc>
      </w:tr>
      <w:tr w:rsidR="005A5190" w:rsidRPr="007F29C4" w:rsidTr="0034667E">
        <w:trPr>
          <w:trHeight w:val="440"/>
        </w:trPr>
        <w:tc>
          <w:tcPr>
            <w:tcW w:w="2093" w:type="dxa"/>
          </w:tcPr>
          <w:p w:rsidR="005A5190" w:rsidRPr="00350AC4" w:rsidRDefault="005A5190" w:rsidP="0034667E">
            <w:pPr>
              <w:pStyle w:val="a4"/>
            </w:pPr>
          </w:p>
        </w:tc>
        <w:tc>
          <w:tcPr>
            <w:tcW w:w="2126" w:type="dxa"/>
          </w:tcPr>
          <w:p w:rsidR="005A5190" w:rsidRDefault="00230BE7" w:rsidP="0034667E">
            <w:pPr>
              <w:pStyle w:val="a4"/>
            </w:pPr>
            <w:r>
              <w:rPr>
                <w:rFonts w:hint="eastAsia"/>
              </w:rPr>
              <w:t>通讯录比对结果姓名（多笔）</w:t>
            </w:r>
          </w:p>
        </w:tc>
        <w:tc>
          <w:tcPr>
            <w:tcW w:w="4253" w:type="dxa"/>
          </w:tcPr>
          <w:p w:rsidR="005A5190" w:rsidRPr="00350AC4" w:rsidRDefault="005A5190" w:rsidP="0034667E">
            <w:pPr>
              <w:pStyle w:val="a4"/>
            </w:pPr>
          </w:p>
        </w:tc>
      </w:tr>
      <w:tr w:rsidR="005A5190" w:rsidRPr="007F29C4" w:rsidTr="0034667E">
        <w:trPr>
          <w:trHeight w:val="440"/>
        </w:trPr>
        <w:tc>
          <w:tcPr>
            <w:tcW w:w="2093" w:type="dxa"/>
          </w:tcPr>
          <w:p w:rsidR="005A5190" w:rsidRPr="00350AC4" w:rsidRDefault="00230BE7" w:rsidP="0034667E">
            <w:pPr>
              <w:pStyle w:val="a4"/>
            </w:pPr>
            <w:r>
              <w:rPr>
                <w:rFonts w:hint="eastAsia"/>
              </w:rPr>
              <w:t>多笔开始（使用该联系人的订单记录）</w:t>
            </w:r>
          </w:p>
        </w:tc>
        <w:tc>
          <w:tcPr>
            <w:tcW w:w="2126" w:type="dxa"/>
          </w:tcPr>
          <w:p w:rsidR="005A5190" w:rsidRPr="00230BE7" w:rsidRDefault="005A5190" w:rsidP="0034667E">
            <w:pPr>
              <w:pStyle w:val="a4"/>
            </w:pPr>
          </w:p>
        </w:tc>
        <w:tc>
          <w:tcPr>
            <w:tcW w:w="4253" w:type="dxa"/>
          </w:tcPr>
          <w:p w:rsidR="005A5190" w:rsidRPr="00350AC4" w:rsidRDefault="005A5190" w:rsidP="0034667E">
            <w:pPr>
              <w:pStyle w:val="a4"/>
            </w:pPr>
          </w:p>
        </w:tc>
      </w:tr>
      <w:tr w:rsidR="00230BE7" w:rsidRPr="007F29C4" w:rsidTr="0034667E">
        <w:trPr>
          <w:trHeight w:val="440"/>
        </w:trPr>
        <w:tc>
          <w:tcPr>
            <w:tcW w:w="2093" w:type="dxa"/>
          </w:tcPr>
          <w:p w:rsidR="00230BE7" w:rsidRDefault="00A40DC5" w:rsidP="0034667E">
            <w:pPr>
              <w:pStyle w:val="a4"/>
            </w:pPr>
            <w:r w:rsidRPr="00A40DC5">
              <w:t>CUST_NAME</w:t>
            </w:r>
          </w:p>
        </w:tc>
        <w:tc>
          <w:tcPr>
            <w:tcW w:w="2126" w:type="dxa"/>
          </w:tcPr>
          <w:p w:rsidR="00230BE7" w:rsidRPr="00230BE7" w:rsidRDefault="00230BE7" w:rsidP="0034667E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4253" w:type="dxa"/>
          </w:tcPr>
          <w:p w:rsidR="00230BE7" w:rsidRPr="00350AC4" w:rsidRDefault="00A40DC5" w:rsidP="0034667E">
            <w:pPr>
              <w:pStyle w:val="a4"/>
            </w:pPr>
            <w:r w:rsidRPr="00A40DC5">
              <w:t>tb_cus_custinfo</w:t>
            </w:r>
          </w:p>
        </w:tc>
      </w:tr>
      <w:tr w:rsidR="00230BE7" w:rsidRPr="007F29C4" w:rsidTr="0034667E">
        <w:trPr>
          <w:trHeight w:val="440"/>
        </w:trPr>
        <w:tc>
          <w:tcPr>
            <w:tcW w:w="2093" w:type="dxa"/>
          </w:tcPr>
          <w:p w:rsidR="00230BE7" w:rsidRDefault="00A40DC5" w:rsidP="0034667E">
            <w:pPr>
              <w:pStyle w:val="a4"/>
            </w:pPr>
            <w:r w:rsidRPr="00A40DC5">
              <w:t>APPLY_CODE</w:t>
            </w:r>
          </w:p>
        </w:tc>
        <w:tc>
          <w:tcPr>
            <w:tcW w:w="2126" w:type="dxa"/>
          </w:tcPr>
          <w:p w:rsidR="00230BE7" w:rsidRDefault="00A40DC5" w:rsidP="0034667E">
            <w:pPr>
              <w:pStyle w:val="a4"/>
            </w:pPr>
            <w:r>
              <w:rPr>
                <w:rFonts w:hint="eastAsia"/>
              </w:rPr>
              <w:t>申请单号</w:t>
            </w:r>
          </w:p>
        </w:tc>
        <w:tc>
          <w:tcPr>
            <w:tcW w:w="4253" w:type="dxa"/>
          </w:tcPr>
          <w:p w:rsidR="00230BE7" w:rsidRPr="00350AC4" w:rsidRDefault="00A40DC5" w:rsidP="0034667E">
            <w:pPr>
              <w:pStyle w:val="a4"/>
            </w:pPr>
            <w:r w:rsidRPr="00A40DC5">
              <w:t>tb_apl_applyinfo</w:t>
            </w:r>
          </w:p>
        </w:tc>
      </w:tr>
      <w:tr w:rsidR="00230BE7" w:rsidRPr="007F29C4" w:rsidTr="0034667E">
        <w:trPr>
          <w:trHeight w:val="440"/>
        </w:trPr>
        <w:tc>
          <w:tcPr>
            <w:tcW w:w="2093" w:type="dxa"/>
          </w:tcPr>
          <w:p w:rsidR="00230BE7" w:rsidRDefault="003C4875" w:rsidP="0034667E">
            <w:pPr>
              <w:pStyle w:val="a4"/>
            </w:pPr>
            <w:r w:rsidRPr="001047CD">
              <w:t>RELATION</w:t>
            </w:r>
          </w:p>
        </w:tc>
        <w:tc>
          <w:tcPr>
            <w:tcW w:w="2126" w:type="dxa"/>
          </w:tcPr>
          <w:p w:rsidR="00230BE7" w:rsidRDefault="00230BE7" w:rsidP="0034667E">
            <w:pPr>
              <w:pStyle w:val="a4"/>
            </w:pPr>
            <w:r>
              <w:rPr>
                <w:rFonts w:hint="eastAsia"/>
              </w:rPr>
              <w:t>使用关系</w:t>
            </w:r>
          </w:p>
        </w:tc>
        <w:tc>
          <w:tcPr>
            <w:tcW w:w="4253" w:type="dxa"/>
          </w:tcPr>
          <w:p w:rsidR="00230BE7" w:rsidRPr="00350AC4" w:rsidRDefault="003C4875" w:rsidP="0034667E">
            <w:pPr>
              <w:pStyle w:val="a4"/>
            </w:pPr>
            <w:r w:rsidRPr="001047CD">
              <w:t>tb_cus_contactor</w:t>
            </w:r>
          </w:p>
        </w:tc>
      </w:tr>
      <w:tr w:rsidR="003E5398" w:rsidRPr="007F29C4" w:rsidTr="0034667E">
        <w:trPr>
          <w:trHeight w:val="440"/>
        </w:trPr>
        <w:tc>
          <w:tcPr>
            <w:tcW w:w="2093" w:type="dxa"/>
          </w:tcPr>
          <w:p w:rsidR="003E5398" w:rsidRDefault="003E5398" w:rsidP="0034667E">
            <w:pPr>
              <w:pStyle w:val="a4"/>
            </w:pPr>
            <w:r>
              <w:rPr>
                <w:rFonts w:hint="eastAsia"/>
              </w:rPr>
              <w:t>多笔结束（使用该联系人的订单记录）</w:t>
            </w:r>
          </w:p>
        </w:tc>
        <w:tc>
          <w:tcPr>
            <w:tcW w:w="2126" w:type="dxa"/>
          </w:tcPr>
          <w:p w:rsidR="003E5398" w:rsidRPr="00827C1B" w:rsidRDefault="003E5398" w:rsidP="0034667E">
            <w:pPr>
              <w:pStyle w:val="a4"/>
            </w:pPr>
          </w:p>
        </w:tc>
        <w:tc>
          <w:tcPr>
            <w:tcW w:w="4253" w:type="dxa"/>
          </w:tcPr>
          <w:p w:rsidR="003E5398" w:rsidRPr="00350AC4" w:rsidRDefault="003E5398" w:rsidP="0034667E">
            <w:pPr>
              <w:pStyle w:val="a4"/>
            </w:pPr>
          </w:p>
        </w:tc>
      </w:tr>
      <w:tr w:rsidR="00827C1B" w:rsidRPr="007F29C4" w:rsidTr="0034667E">
        <w:trPr>
          <w:trHeight w:val="440"/>
        </w:trPr>
        <w:tc>
          <w:tcPr>
            <w:tcW w:w="2093" w:type="dxa"/>
          </w:tcPr>
          <w:p w:rsidR="00827C1B" w:rsidRDefault="00827C1B" w:rsidP="0034667E">
            <w:pPr>
              <w:pStyle w:val="a4"/>
            </w:pPr>
            <w:r>
              <w:rPr>
                <w:rFonts w:hint="eastAsia"/>
              </w:rPr>
              <w:t>多笔结束</w:t>
            </w:r>
          </w:p>
        </w:tc>
        <w:tc>
          <w:tcPr>
            <w:tcW w:w="2126" w:type="dxa"/>
          </w:tcPr>
          <w:p w:rsidR="00827C1B" w:rsidRPr="00827C1B" w:rsidRDefault="00827C1B" w:rsidP="0034667E">
            <w:pPr>
              <w:pStyle w:val="a4"/>
            </w:pPr>
          </w:p>
        </w:tc>
        <w:tc>
          <w:tcPr>
            <w:tcW w:w="4253" w:type="dxa"/>
          </w:tcPr>
          <w:p w:rsidR="00827C1B" w:rsidRPr="00350AC4" w:rsidRDefault="00827C1B" w:rsidP="0034667E">
            <w:pPr>
              <w:pStyle w:val="a4"/>
            </w:pPr>
          </w:p>
        </w:tc>
      </w:tr>
      <w:tr w:rsidR="00F963FA" w:rsidRPr="007F29C4" w:rsidTr="0034667E">
        <w:trPr>
          <w:trHeight w:val="440"/>
        </w:trPr>
        <w:tc>
          <w:tcPr>
            <w:tcW w:w="2093" w:type="dxa"/>
          </w:tcPr>
          <w:p w:rsidR="00F963FA" w:rsidRDefault="00F963FA" w:rsidP="0034667E">
            <w:pPr>
              <w:pStyle w:val="a4"/>
            </w:pPr>
            <w:r>
              <w:rPr>
                <w:rFonts w:hint="eastAsia"/>
              </w:rPr>
              <w:t>通讯录列表多笔开始</w:t>
            </w:r>
          </w:p>
        </w:tc>
        <w:tc>
          <w:tcPr>
            <w:tcW w:w="2126" w:type="dxa"/>
          </w:tcPr>
          <w:p w:rsidR="00F963FA" w:rsidRPr="00827C1B" w:rsidRDefault="00F963FA" w:rsidP="0034667E">
            <w:pPr>
              <w:pStyle w:val="a4"/>
            </w:pPr>
          </w:p>
        </w:tc>
        <w:tc>
          <w:tcPr>
            <w:tcW w:w="4253" w:type="dxa"/>
          </w:tcPr>
          <w:p w:rsidR="00F963FA" w:rsidRPr="00916B53" w:rsidRDefault="00916B53" w:rsidP="00916B53">
            <w:pPr>
              <w:pStyle w:val="a4"/>
            </w:pPr>
            <w:r w:rsidRPr="00916B53">
              <w:t>tb_cus_phonebook</w:t>
            </w:r>
          </w:p>
        </w:tc>
      </w:tr>
      <w:tr w:rsidR="00CC07A7" w:rsidRPr="007F29C4" w:rsidTr="0034667E">
        <w:trPr>
          <w:trHeight w:val="440"/>
        </w:trPr>
        <w:tc>
          <w:tcPr>
            <w:tcW w:w="2093" w:type="dxa"/>
          </w:tcPr>
          <w:p w:rsidR="00CC07A7" w:rsidRPr="00916B53" w:rsidRDefault="00CC07A7" w:rsidP="00AE06FF">
            <w:pPr>
              <w:pStyle w:val="a4"/>
            </w:pPr>
            <w:r w:rsidRPr="00916B53">
              <w:t>CONTACTOR_NAME</w:t>
            </w:r>
          </w:p>
        </w:tc>
        <w:tc>
          <w:tcPr>
            <w:tcW w:w="2126" w:type="dxa"/>
          </w:tcPr>
          <w:p w:rsidR="00CC07A7" w:rsidRPr="00827C1B" w:rsidRDefault="00CC07A7" w:rsidP="0034667E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4253" w:type="dxa"/>
          </w:tcPr>
          <w:p w:rsidR="00CC07A7" w:rsidRPr="00916B53" w:rsidRDefault="00CC07A7" w:rsidP="00916B53">
            <w:pPr>
              <w:pStyle w:val="a4"/>
            </w:pPr>
          </w:p>
        </w:tc>
      </w:tr>
      <w:tr w:rsidR="00CC07A7" w:rsidRPr="007F29C4" w:rsidTr="0034667E">
        <w:trPr>
          <w:trHeight w:val="440"/>
        </w:trPr>
        <w:tc>
          <w:tcPr>
            <w:tcW w:w="2093" w:type="dxa"/>
          </w:tcPr>
          <w:p w:rsidR="00CC07A7" w:rsidRPr="00916B53" w:rsidRDefault="00CC07A7" w:rsidP="00AE06FF">
            <w:pPr>
              <w:pStyle w:val="a4"/>
            </w:pPr>
            <w:r w:rsidRPr="00916B53">
              <w:t>CONTACTOR_TEL</w:t>
            </w:r>
          </w:p>
        </w:tc>
        <w:tc>
          <w:tcPr>
            <w:tcW w:w="2126" w:type="dxa"/>
          </w:tcPr>
          <w:p w:rsidR="00CC07A7" w:rsidRDefault="00CC07A7" w:rsidP="0034667E">
            <w:pPr>
              <w:pStyle w:val="a4"/>
            </w:pPr>
            <w:r>
              <w:rPr>
                <w:rFonts w:hint="eastAsia"/>
              </w:rPr>
              <w:t>电话</w:t>
            </w:r>
          </w:p>
        </w:tc>
        <w:tc>
          <w:tcPr>
            <w:tcW w:w="4253" w:type="dxa"/>
          </w:tcPr>
          <w:p w:rsidR="00CC07A7" w:rsidRPr="00916B53" w:rsidRDefault="00CC07A7" w:rsidP="00916B53">
            <w:pPr>
              <w:pStyle w:val="a4"/>
            </w:pPr>
          </w:p>
        </w:tc>
      </w:tr>
      <w:tr w:rsidR="00CC07A7" w:rsidRPr="007F29C4" w:rsidTr="0034667E">
        <w:trPr>
          <w:trHeight w:val="440"/>
        </w:trPr>
        <w:tc>
          <w:tcPr>
            <w:tcW w:w="2093" w:type="dxa"/>
          </w:tcPr>
          <w:p w:rsidR="00CC07A7" w:rsidRDefault="00CC07A7" w:rsidP="0034667E">
            <w:pPr>
              <w:pStyle w:val="a4"/>
            </w:pPr>
            <w:r>
              <w:rPr>
                <w:rFonts w:hint="eastAsia"/>
              </w:rPr>
              <w:t>通讯录列表多笔结束</w:t>
            </w:r>
          </w:p>
        </w:tc>
        <w:tc>
          <w:tcPr>
            <w:tcW w:w="2126" w:type="dxa"/>
          </w:tcPr>
          <w:p w:rsidR="00CC07A7" w:rsidRDefault="00CC07A7" w:rsidP="0034667E">
            <w:pPr>
              <w:pStyle w:val="a4"/>
            </w:pPr>
          </w:p>
        </w:tc>
        <w:tc>
          <w:tcPr>
            <w:tcW w:w="4253" w:type="dxa"/>
          </w:tcPr>
          <w:p w:rsidR="00CC07A7" w:rsidRPr="00350AC4" w:rsidRDefault="00CC07A7" w:rsidP="0034667E">
            <w:pPr>
              <w:pStyle w:val="a4"/>
            </w:pPr>
          </w:p>
        </w:tc>
      </w:tr>
    </w:tbl>
    <w:p w:rsidR="005A5190" w:rsidRDefault="005A5190" w:rsidP="00CB3FEB"/>
    <w:p w:rsidR="00F0690C" w:rsidRDefault="00916B53" w:rsidP="00916B53">
      <w:pPr>
        <w:pStyle w:val="5"/>
      </w:pPr>
      <w:r>
        <w:rPr>
          <w:rFonts w:hint="eastAsia"/>
        </w:rPr>
        <w:t>综合</w:t>
      </w:r>
      <w:r w:rsidR="00C53D9B">
        <w:rPr>
          <w:rFonts w:hint="eastAsia"/>
        </w:rPr>
        <w:t>信息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F0690C" w:rsidRPr="007F29C4" w:rsidTr="0034667E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F0690C" w:rsidRPr="007F29C4" w:rsidRDefault="00F0690C" w:rsidP="0034667E">
            <w:pPr>
              <w:rPr>
                <w:b/>
                <w:sz w:val="21"/>
                <w:szCs w:val="21"/>
              </w:rPr>
            </w:pPr>
            <w:bookmarkStart w:id="59" w:name="OLE_LINK17"/>
            <w:bookmarkStart w:id="60" w:name="OLE_LINK18"/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F0690C" w:rsidRPr="007F29C4" w:rsidRDefault="00F0690C" w:rsidP="0034667E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F0690C" w:rsidRPr="007F29C4" w:rsidRDefault="00F0690C" w:rsidP="0034667E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F0690C" w:rsidRPr="007F29C4" w:rsidTr="0034667E">
        <w:trPr>
          <w:trHeight w:val="440"/>
        </w:trPr>
        <w:tc>
          <w:tcPr>
            <w:tcW w:w="2093" w:type="dxa"/>
          </w:tcPr>
          <w:p w:rsidR="00F0690C" w:rsidRPr="00350AC4" w:rsidRDefault="00F0690C" w:rsidP="0034667E">
            <w:pPr>
              <w:pStyle w:val="a4"/>
            </w:pPr>
          </w:p>
        </w:tc>
        <w:tc>
          <w:tcPr>
            <w:tcW w:w="2126" w:type="dxa"/>
          </w:tcPr>
          <w:p w:rsidR="00F0690C" w:rsidRDefault="00F0690C" w:rsidP="0034667E">
            <w:pPr>
              <w:pStyle w:val="a4"/>
            </w:pPr>
            <w:r>
              <w:rPr>
                <w:rFonts w:hint="eastAsia"/>
              </w:rPr>
              <w:t>综合评分</w:t>
            </w:r>
          </w:p>
        </w:tc>
        <w:tc>
          <w:tcPr>
            <w:tcW w:w="4253" w:type="dxa"/>
          </w:tcPr>
          <w:p w:rsidR="00F0690C" w:rsidRPr="00350AC4" w:rsidRDefault="00F0690C" w:rsidP="0034667E">
            <w:pPr>
              <w:pStyle w:val="a4"/>
            </w:pPr>
          </w:p>
        </w:tc>
      </w:tr>
      <w:tr w:rsidR="00F0690C" w:rsidRPr="007F29C4" w:rsidTr="0034667E">
        <w:trPr>
          <w:trHeight w:val="440"/>
        </w:trPr>
        <w:tc>
          <w:tcPr>
            <w:tcW w:w="2093" w:type="dxa"/>
          </w:tcPr>
          <w:p w:rsidR="00F0690C" w:rsidRPr="00350AC4" w:rsidRDefault="00F0690C" w:rsidP="0034667E">
            <w:pPr>
              <w:pStyle w:val="a4"/>
            </w:pPr>
          </w:p>
        </w:tc>
        <w:tc>
          <w:tcPr>
            <w:tcW w:w="2126" w:type="dxa"/>
          </w:tcPr>
          <w:p w:rsidR="00F0690C" w:rsidRPr="00350AC4" w:rsidRDefault="00F0690C" w:rsidP="0034667E">
            <w:pPr>
              <w:pStyle w:val="a4"/>
            </w:pPr>
            <w:r>
              <w:rPr>
                <w:rFonts w:hint="eastAsia"/>
              </w:rPr>
              <w:t>系统建议额度</w:t>
            </w:r>
          </w:p>
        </w:tc>
        <w:tc>
          <w:tcPr>
            <w:tcW w:w="4253" w:type="dxa"/>
          </w:tcPr>
          <w:p w:rsidR="00F0690C" w:rsidRPr="00350AC4" w:rsidRDefault="00F0690C" w:rsidP="0034667E">
            <w:pPr>
              <w:pStyle w:val="a4"/>
            </w:pPr>
          </w:p>
        </w:tc>
      </w:tr>
      <w:tr w:rsidR="00F0690C" w:rsidRPr="007F29C4" w:rsidTr="0034667E">
        <w:trPr>
          <w:trHeight w:val="440"/>
        </w:trPr>
        <w:tc>
          <w:tcPr>
            <w:tcW w:w="2093" w:type="dxa"/>
          </w:tcPr>
          <w:p w:rsidR="00F0690C" w:rsidRPr="00D81EEA" w:rsidRDefault="00F0690C" w:rsidP="0034667E">
            <w:pPr>
              <w:pStyle w:val="a4"/>
            </w:pPr>
          </w:p>
        </w:tc>
        <w:tc>
          <w:tcPr>
            <w:tcW w:w="2126" w:type="dxa"/>
          </w:tcPr>
          <w:p w:rsidR="00F0690C" w:rsidRDefault="00F0690C" w:rsidP="0034667E">
            <w:pPr>
              <w:pStyle w:val="a4"/>
            </w:pPr>
            <w:r>
              <w:rPr>
                <w:rFonts w:hint="eastAsia"/>
              </w:rPr>
              <w:t>客户申请金额</w:t>
            </w:r>
          </w:p>
        </w:tc>
        <w:tc>
          <w:tcPr>
            <w:tcW w:w="4253" w:type="dxa"/>
          </w:tcPr>
          <w:p w:rsidR="00F0690C" w:rsidRDefault="00F0690C" w:rsidP="0034667E">
            <w:pPr>
              <w:pStyle w:val="a4"/>
            </w:pPr>
          </w:p>
        </w:tc>
      </w:tr>
    </w:tbl>
    <w:bookmarkEnd w:id="59"/>
    <w:bookmarkEnd w:id="60"/>
    <w:p w:rsidR="00F0690C" w:rsidRDefault="005243D6" w:rsidP="005243D6">
      <w:pPr>
        <w:pStyle w:val="5"/>
      </w:pPr>
      <w:r>
        <w:rPr>
          <w:rFonts w:hint="eastAsia"/>
        </w:rPr>
        <w:t>其他</w:t>
      </w:r>
    </w:p>
    <w:tbl>
      <w:tblPr>
        <w:tblStyle w:val="a3"/>
        <w:tblW w:w="0" w:type="auto"/>
        <w:tblLayout w:type="fixed"/>
        <w:tblLook w:val="04A0"/>
      </w:tblPr>
      <w:tblGrid>
        <w:gridCol w:w="2093"/>
        <w:gridCol w:w="2126"/>
        <w:gridCol w:w="4253"/>
      </w:tblGrid>
      <w:tr w:rsidR="005243D6" w:rsidRPr="007F29C4" w:rsidTr="00AE06FF">
        <w:trPr>
          <w:tblHeader/>
        </w:trPr>
        <w:tc>
          <w:tcPr>
            <w:tcW w:w="2093" w:type="dxa"/>
            <w:shd w:val="clear" w:color="auto" w:fill="D9D9D9" w:themeFill="background1" w:themeFillShade="D9"/>
          </w:tcPr>
          <w:p w:rsidR="005243D6" w:rsidRPr="007F29C4" w:rsidRDefault="005243D6" w:rsidP="00AE06FF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5243D6" w:rsidRPr="007F29C4" w:rsidRDefault="005243D6" w:rsidP="00AE06FF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253" w:type="dxa"/>
            <w:shd w:val="clear" w:color="auto" w:fill="D9D9D9" w:themeFill="background1" w:themeFillShade="D9"/>
          </w:tcPr>
          <w:p w:rsidR="005243D6" w:rsidRPr="007F29C4" w:rsidRDefault="005243D6" w:rsidP="00AE06FF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5243D6" w:rsidRPr="00E371BE" w:rsidTr="00AE06FF">
        <w:trPr>
          <w:trHeight w:val="440"/>
        </w:trPr>
        <w:tc>
          <w:tcPr>
            <w:tcW w:w="2093" w:type="dxa"/>
          </w:tcPr>
          <w:p w:rsidR="005243D6" w:rsidRPr="00350AC4" w:rsidRDefault="00165084" w:rsidP="00AE06FF">
            <w:pPr>
              <w:pStyle w:val="a4"/>
            </w:pPr>
            <w:r w:rsidRPr="00165084">
              <w:t>REAUDIT_CONTENT</w:t>
            </w:r>
          </w:p>
        </w:tc>
        <w:tc>
          <w:tcPr>
            <w:tcW w:w="2126" w:type="dxa"/>
          </w:tcPr>
          <w:p w:rsidR="005243D6" w:rsidRDefault="00165084" w:rsidP="00AE06FF">
            <w:pPr>
              <w:pStyle w:val="a4"/>
            </w:pPr>
            <w:r>
              <w:rPr>
                <w:rFonts w:hint="eastAsia"/>
              </w:rPr>
              <w:t>需要复审图标</w:t>
            </w:r>
          </w:p>
        </w:tc>
        <w:tc>
          <w:tcPr>
            <w:tcW w:w="4253" w:type="dxa"/>
          </w:tcPr>
          <w:p w:rsidR="005243D6" w:rsidRPr="00350AC4" w:rsidRDefault="00A81179" w:rsidP="00B6046F">
            <w:pPr>
              <w:pStyle w:val="a4"/>
            </w:pPr>
            <w:r>
              <w:rPr>
                <w:rFonts w:hint="eastAsia"/>
              </w:rPr>
              <w:t>保存</w:t>
            </w:r>
            <w:r w:rsidR="00B47934">
              <w:rPr>
                <w:rFonts w:hint="eastAsia"/>
              </w:rPr>
              <w:t>哪些模块需要复审</w:t>
            </w:r>
          </w:p>
        </w:tc>
      </w:tr>
      <w:tr w:rsidR="005243D6" w:rsidRPr="007F29C4" w:rsidTr="00AE06FF">
        <w:trPr>
          <w:trHeight w:val="440"/>
        </w:trPr>
        <w:tc>
          <w:tcPr>
            <w:tcW w:w="2093" w:type="dxa"/>
          </w:tcPr>
          <w:p w:rsidR="005243D6" w:rsidRPr="00350AC4" w:rsidRDefault="004200F7" w:rsidP="00AE06FF">
            <w:pPr>
              <w:pStyle w:val="a4"/>
            </w:pPr>
            <w:r w:rsidRPr="004200F7">
              <w:lastRenderedPageBreak/>
              <w:t>REAUDIT_REMARK</w:t>
            </w:r>
          </w:p>
        </w:tc>
        <w:tc>
          <w:tcPr>
            <w:tcW w:w="2126" w:type="dxa"/>
          </w:tcPr>
          <w:p w:rsidR="005243D6" w:rsidRPr="00350AC4" w:rsidRDefault="00B6046F" w:rsidP="00AE06FF">
            <w:pPr>
              <w:pStyle w:val="a4"/>
            </w:pPr>
            <w:r>
              <w:rPr>
                <w:rFonts w:hint="eastAsia"/>
              </w:rPr>
              <w:t>需要复审原因</w:t>
            </w:r>
          </w:p>
        </w:tc>
        <w:tc>
          <w:tcPr>
            <w:tcW w:w="4253" w:type="dxa"/>
          </w:tcPr>
          <w:p w:rsidR="005243D6" w:rsidRPr="00350AC4" w:rsidRDefault="005243D6" w:rsidP="00AE06FF">
            <w:pPr>
              <w:pStyle w:val="a4"/>
            </w:pPr>
          </w:p>
        </w:tc>
      </w:tr>
    </w:tbl>
    <w:p w:rsidR="005243D6" w:rsidRPr="005243D6" w:rsidRDefault="005243D6" w:rsidP="005243D6"/>
    <w:p w:rsidR="00580C85" w:rsidRDefault="00C25A2C" w:rsidP="00DC17D6">
      <w:pPr>
        <w:pStyle w:val="4"/>
        <w:spacing w:line="374" w:lineRule="auto"/>
      </w:pPr>
      <w:r>
        <w:rPr>
          <w:rFonts w:hint="eastAsia"/>
        </w:rPr>
        <w:t>业务规则</w:t>
      </w:r>
    </w:p>
    <w:p w:rsidR="00750441" w:rsidRDefault="00750441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支持“收起”功能的有：订单信息、申请历史信息、身份信息、学籍信息、学校信息、头像比对；</w:t>
      </w:r>
    </w:p>
    <w:p w:rsidR="00750441" w:rsidRDefault="00E2358B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拥有认证图标的模块有：</w:t>
      </w:r>
      <w:r w:rsidR="00DF608E">
        <w:rPr>
          <w:rFonts w:hint="eastAsia"/>
        </w:rPr>
        <w:t>身份信息、学籍信息、</w:t>
      </w:r>
      <w:r>
        <w:rPr>
          <w:rFonts w:hint="eastAsia"/>
        </w:rPr>
        <w:t>账户信息；</w:t>
      </w:r>
    </w:p>
    <w:p w:rsidR="00E2358B" w:rsidRDefault="00E2358B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身份认证为</w:t>
      </w:r>
      <w:r w:rsidR="00916119">
        <w:rPr>
          <w:rFonts w:hint="eastAsia"/>
        </w:rPr>
        <w:t>将身份证号与姓名与</w:t>
      </w:r>
      <w:r w:rsidR="00F12CEC">
        <w:rPr>
          <w:rFonts w:hint="eastAsia"/>
        </w:rPr>
        <w:t>国政通</w:t>
      </w:r>
      <w:r w:rsidR="00916119">
        <w:rPr>
          <w:rFonts w:hint="eastAsia"/>
        </w:rPr>
        <w:t>认证</w:t>
      </w:r>
      <w:r>
        <w:rPr>
          <w:rFonts w:hint="eastAsia"/>
        </w:rPr>
        <w:t>通过后显示</w:t>
      </w:r>
      <w:r w:rsidR="001D3D02">
        <w:rPr>
          <w:rFonts w:hint="eastAsia"/>
        </w:rPr>
        <w:t>；</w:t>
      </w:r>
      <w:r w:rsidR="004144F2">
        <w:rPr>
          <w:rFonts w:hint="eastAsia"/>
        </w:rPr>
        <w:t>身份信息、</w:t>
      </w:r>
      <w:r w:rsidR="001D3D02">
        <w:rPr>
          <w:rFonts w:hint="eastAsia"/>
        </w:rPr>
        <w:t>学籍信息认证为</w:t>
      </w:r>
      <w:r w:rsidR="004144F2">
        <w:rPr>
          <w:rFonts w:hint="eastAsia"/>
        </w:rPr>
        <w:t>国政通</w:t>
      </w:r>
      <w:r w:rsidR="001D3D02">
        <w:rPr>
          <w:rFonts w:hint="eastAsia"/>
        </w:rPr>
        <w:t>接口认证通过后显示；</w:t>
      </w:r>
      <w:r w:rsidR="006B2958">
        <w:rPr>
          <w:rFonts w:hint="eastAsia"/>
        </w:rPr>
        <w:t>账户信息认证为使用</w:t>
      </w:r>
      <w:r w:rsidR="004144F2">
        <w:rPr>
          <w:rFonts w:hint="eastAsia"/>
        </w:rPr>
        <w:t>快付通</w:t>
      </w:r>
      <w:r w:rsidR="006B2958" w:rsidRPr="00657EA6">
        <w:rPr>
          <w:rFonts w:hint="eastAsia"/>
          <w:highlight w:val="yellow"/>
        </w:rPr>
        <w:t>认证</w:t>
      </w:r>
      <w:r w:rsidR="006B2958">
        <w:rPr>
          <w:rFonts w:hint="eastAsia"/>
        </w:rPr>
        <w:t>通过后显示；</w:t>
      </w:r>
      <w:r w:rsidR="002A5E99">
        <w:rPr>
          <w:rFonts w:hint="eastAsia"/>
        </w:rPr>
        <w:t>主要用来区分老版本</w:t>
      </w:r>
      <w:r w:rsidR="002A5E99">
        <w:rPr>
          <w:rFonts w:hint="eastAsia"/>
        </w:rPr>
        <w:t>APP</w:t>
      </w:r>
      <w:r w:rsidR="002A5E99">
        <w:rPr>
          <w:rFonts w:hint="eastAsia"/>
        </w:rPr>
        <w:t>与新版本</w:t>
      </w:r>
      <w:r w:rsidR="002A5E99">
        <w:rPr>
          <w:rFonts w:hint="eastAsia"/>
        </w:rPr>
        <w:t>APP</w:t>
      </w:r>
      <w:r w:rsidR="002A5E99">
        <w:rPr>
          <w:rFonts w:hint="eastAsia"/>
        </w:rPr>
        <w:t>提交数据不同，老版本</w:t>
      </w:r>
      <w:r w:rsidR="002A5E99">
        <w:rPr>
          <w:rFonts w:hint="eastAsia"/>
        </w:rPr>
        <w:t>APP</w:t>
      </w:r>
      <w:r w:rsidR="002A5E99">
        <w:rPr>
          <w:rFonts w:hint="eastAsia"/>
        </w:rPr>
        <w:t>不能接入国政通、快付通校验，则显示“未认证”的置灰图标，新版本</w:t>
      </w:r>
      <w:r w:rsidR="002A5E99">
        <w:rPr>
          <w:rFonts w:hint="eastAsia"/>
        </w:rPr>
        <w:t>APP</w:t>
      </w:r>
      <w:r w:rsidR="002A5E99">
        <w:rPr>
          <w:rFonts w:hint="eastAsia"/>
        </w:rPr>
        <w:t>提交数据显示“已认证”的图标；需要接口中传入</w:t>
      </w:r>
      <w:r w:rsidR="008156B3">
        <w:rPr>
          <w:rFonts w:hint="eastAsia"/>
        </w:rPr>
        <w:t>国政通</w:t>
      </w:r>
      <w:r w:rsidR="002A5E99">
        <w:rPr>
          <w:rFonts w:hint="eastAsia"/>
        </w:rPr>
        <w:t>是否已认证</w:t>
      </w:r>
      <w:r w:rsidR="008156B3">
        <w:rPr>
          <w:rFonts w:hint="eastAsia"/>
        </w:rPr>
        <w:t>、快付通是否已认证</w:t>
      </w:r>
      <w:r w:rsidR="002A5E99">
        <w:rPr>
          <w:rFonts w:hint="eastAsia"/>
        </w:rPr>
        <w:t>字段；</w:t>
      </w:r>
    </w:p>
    <w:p w:rsidR="001C106D" w:rsidRDefault="002C0A9D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国政通校验分五项：身份验证、学校全称、学习层次、学历类别、入学日期；身份验证通过点亮身份认证图标，后四项全部通过，才点亮学籍认证图标，并在该四项后标识认证情况；</w:t>
      </w:r>
    </w:p>
    <w:p w:rsidR="00D80164" w:rsidRDefault="008468AB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每个客户在</w:t>
      </w:r>
      <w:r>
        <w:rPr>
          <w:rFonts w:hint="eastAsia"/>
        </w:rPr>
        <w:t>tb_cus_survey</w:t>
      </w:r>
      <w:r>
        <w:rPr>
          <w:rFonts w:hint="eastAsia"/>
        </w:rPr>
        <w:t>表中只保存一条记录，风控审批提交时，</w:t>
      </w:r>
      <w:r w:rsidR="0027023E">
        <w:rPr>
          <w:rFonts w:hint="eastAsia"/>
        </w:rPr>
        <w:t>同时保存表</w:t>
      </w:r>
      <w:r>
        <w:rPr>
          <w:rFonts w:hint="eastAsia"/>
        </w:rPr>
        <w:t>tb_cus_survey</w:t>
      </w:r>
      <w:r w:rsidR="001C0AE5">
        <w:rPr>
          <w:rFonts w:hint="eastAsia"/>
        </w:rPr>
        <w:t>_his</w:t>
      </w:r>
      <w:r>
        <w:rPr>
          <w:rFonts w:hint="eastAsia"/>
        </w:rPr>
        <w:t>；</w:t>
      </w:r>
      <w:r w:rsidR="006244FE">
        <w:t xml:space="preserve"> </w:t>
      </w:r>
    </w:p>
    <w:p w:rsidR="00032827" w:rsidRDefault="001A35B1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图片支持以下功能：放大、下载、旋转、查看原图；</w:t>
      </w:r>
    </w:p>
    <w:p w:rsidR="00F03471" w:rsidRDefault="00F03471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部分内容可修改，点击“修正”</w:t>
      </w:r>
      <w:r w:rsidR="00206863">
        <w:rPr>
          <w:rFonts w:hint="eastAsia"/>
        </w:rPr>
        <w:t>显示修正</w:t>
      </w:r>
      <w:r>
        <w:rPr>
          <w:rFonts w:hint="eastAsia"/>
        </w:rPr>
        <w:t>输入框</w:t>
      </w:r>
      <w:r w:rsidR="00206863">
        <w:rPr>
          <w:rFonts w:hint="eastAsia"/>
        </w:rPr>
        <w:t>和“确认”链接</w:t>
      </w:r>
      <w:r>
        <w:rPr>
          <w:rFonts w:hint="eastAsia"/>
        </w:rPr>
        <w:t>，录入修正数据，点击</w:t>
      </w:r>
      <w:r w:rsidR="00206863">
        <w:rPr>
          <w:rFonts w:hint="eastAsia"/>
        </w:rPr>
        <w:t>“</w:t>
      </w:r>
      <w:r>
        <w:rPr>
          <w:rFonts w:hint="eastAsia"/>
        </w:rPr>
        <w:t>确认</w:t>
      </w:r>
      <w:r w:rsidR="00206863">
        <w:rPr>
          <w:rFonts w:hint="eastAsia"/>
        </w:rPr>
        <w:t>”</w:t>
      </w:r>
      <w:r>
        <w:rPr>
          <w:rFonts w:hint="eastAsia"/>
        </w:rPr>
        <w:t>，将修正后的数据显示在下面</w:t>
      </w:r>
      <w:r w:rsidR="00206863">
        <w:rPr>
          <w:rFonts w:hint="eastAsia"/>
        </w:rPr>
        <w:t>，同时隐藏“确认”链接</w:t>
      </w:r>
      <w:r>
        <w:rPr>
          <w:rFonts w:hint="eastAsia"/>
        </w:rPr>
        <w:t>；</w:t>
      </w:r>
    </w:p>
    <w:p w:rsidR="00690B63" w:rsidRDefault="0034667E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对于需要复审的订单，在风控复审时在每个</w:t>
      </w:r>
      <w:r w:rsidR="006F4E7B">
        <w:rPr>
          <w:rFonts w:hint="eastAsia"/>
        </w:rPr>
        <w:t>需要复审</w:t>
      </w:r>
      <w:r>
        <w:rPr>
          <w:rFonts w:hint="eastAsia"/>
        </w:rPr>
        <w:t>tab</w:t>
      </w:r>
      <w:r>
        <w:rPr>
          <w:rFonts w:hint="eastAsia"/>
        </w:rPr>
        <w:t>页签</w:t>
      </w:r>
      <w:r w:rsidR="00E81E13">
        <w:rPr>
          <w:rFonts w:hint="eastAsia"/>
        </w:rPr>
        <w:t>名字用红色</w:t>
      </w:r>
      <w:r w:rsidR="00D207FA">
        <w:rPr>
          <w:rFonts w:hint="eastAsia"/>
        </w:rPr>
        <w:t>标识；</w:t>
      </w:r>
      <w:r w:rsidR="00AF2B52">
        <w:rPr>
          <w:rFonts w:hint="eastAsia"/>
        </w:rPr>
        <w:t>并在上方显示需要复审的原因、审批人和审批时间；</w:t>
      </w:r>
    </w:p>
    <w:p w:rsidR="00ED397B" w:rsidRDefault="00ED397B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各页签显示按钮说明如下表：</w:t>
      </w:r>
    </w:p>
    <w:tbl>
      <w:tblPr>
        <w:tblStyle w:val="a3"/>
        <w:tblW w:w="0" w:type="auto"/>
        <w:tblInd w:w="420" w:type="dxa"/>
        <w:tblLook w:val="04A0"/>
      </w:tblPr>
      <w:tblGrid>
        <w:gridCol w:w="1843"/>
        <w:gridCol w:w="6067"/>
      </w:tblGrid>
      <w:tr w:rsidR="00884663" w:rsidTr="00EA2FA0">
        <w:tc>
          <w:tcPr>
            <w:tcW w:w="1843" w:type="dxa"/>
          </w:tcPr>
          <w:p w:rsidR="00884663" w:rsidRDefault="00884663" w:rsidP="00C70F50">
            <w:pPr>
              <w:pStyle w:val="a4"/>
            </w:pPr>
            <w:r>
              <w:rPr>
                <w:rFonts w:hint="eastAsia"/>
              </w:rPr>
              <w:t>审批拒绝</w:t>
            </w:r>
          </w:p>
        </w:tc>
        <w:tc>
          <w:tcPr>
            <w:tcW w:w="6067" w:type="dxa"/>
          </w:tcPr>
          <w:p w:rsidR="00884663" w:rsidRPr="00EB1022" w:rsidRDefault="00884663" w:rsidP="00C70F50">
            <w:pPr>
              <w:pStyle w:val="a4"/>
            </w:pPr>
            <w:r>
              <w:rPr>
                <w:rFonts w:hint="eastAsia"/>
              </w:rPr>
              <w:t>点击“审批拒绝”，拒绝原因，确认后页面跳转下一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页；</w:t>
            </w:r>
          </w:p>
        </w:tc>
      </w:tr>
      <w:tr w:rsidR="00884663" w:rsidTr="00EA2FA0">
        <w:tc>
          <w:tcPr>
            <w:tcW w:w="1843" w:type="dxa"/>
          </w:tcPr>
          <w:p w:rsidR="00884663" w:rsidRDefault="00884663" w:rsidP="00C70F50">
            <w:pPr>
              <w:pStyle w:val="a4"/>
            </w:pPr>
            <w:r>
              <w:rPr>
                <w:rFonts w:hint="eastAsia"/>
              </w:rPr>
              <w:t>驳回</w:t>
            </w:r>
          </w:p>
        </w:tc>
        <w:tc>
          <w:tcPr>
            <w:tcW w:w="6067" w:type="dxa"/>
          </w:tcPr>
          <w:p w:rsidR="00884663" w:rsidRPr="00EB1022" w:rsidRDefault="00884663" w:rsidP="00C70F50">
            <w:pPr>
              <w:pStyle w:val="a4"/>
            </w:pPr>
            <w:r>
              <w:rPr>
                <w:rFonts w:hint="eastAsia"/>
              </w:rPr>
              <w:t>同上，拒绝和驳回均需要填写原因（最终的驳回原因为各个模块驳回原因的汇总），确认后进入下一页面继续审核；</w:t>
            </w:r>
          </w:p>
        </w:tc>
      </w:tr>
      <w:tr w:rsidR="00884663" w:rsidTr="00EA2FA0">
        <w:tc>
          <w:tcPr>
            <w:tcW w:w="1843" w:type="dxa"/>
          </w:tcPr>
          <w:p w:rsidR="00884663" w:rsidRDefault="00884663" w:rsidP="00C70F50">
            <w:pPr>
              <w:pStyle w:val="a4"/>
            </w:pPr>
            <w:r>
              <w:rPr>
                <w:rFonts w:hint="eastAsia"/>
              </w:rPr>
              <w:t>复审（初审显</w:t>
            </w:r>
            <w:r>
              <w:rPr>
                <w:rFonts w:hint="eastAsia"/>
              </w:rPr>
              <w:lastRenderedPageBreak/>
              <w:t>示，复审不显示）</w:t>
            </w:r>
          </w:p>
        </w:tc>
        <w:tc>
          <w:tcPr>
            <w:tcW w:w="6067" w:type="dxa"/>
          </w:tcPr>
          <w:p w:rsidR="00884663" w:rsidRPr="00EB1022" w:rsidRDefault="00884663" w:rsidP="00C70F50">
            <w:pPr>
              <w:pStyle w:val="a4"/>
            </w:pPr>
            <w:r>
              <w:rPr>
                <w:rFonts w:hint="eastAsia"/>
              </w:rPr>
              <w:lastRenderedPageBreak/>
              <w:t>点击“需要复审”，则弹出需要填写复审信息弹出框，客</w:t>
            </w:r>
            <w:r>
              <w:rPr>
                <w:rFonts w:hint="eastAsia"/>
              </w:rPr>
              <w:lastRenderedPageBreak/>
              <w:t>户填写复审原因，点击“确认需要复审”，则页面跳转下一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页；该是否需要复审是针对当前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页内容；</w:t>
            </w:r>
          </w:p>
        </w:tc>
      </w:tr>
      <w:tr w:rsidR="00884663" w:rsidTr="00EA2FA0">
        <w:tc>
          <w:tcPr>
            <w:tcW w:w="1843" w:type="dxa"/>
          </w:tcPr>
          <w:p w:rsidR="00884663" w:rsidRDefault="00884663" w:rsidP="00C70F50">
            <w:pPr>
              <w:pStyle w:val="a4"/>
            </w:pPr>
            <w:r>
              <w:rPr>
                <w:rFonts w:hint="eastAsia"/>
              </w:rPr>
              <w:lastRenderedPageBreak/>
              <w:t>滞留</w:t>
            </w:r>
          </w:p>
        </w:tc>
        <w:tc>
          <w:tcPr>
            <w:tcW w:w="6067" w:type="dxa"/>
          </w:tcPr>
          <w:p w:rsidR="00884663" w:rsidRDefault="00884663" w:rsidP="00C70F50">
            <w:pPr>
              <w:pStyle w:val="a4"/>
            </w:pPr>
            <w:r>
              <w:rPr>
                <w:rFonts w:hint="eastAsia"/>
              </w:rPr>
              <w:t>点击“滞留”，需填写滞留原因，确认后退出当前审核环节，修改该审核状态为“滞留”；</w:t>
            </w:r>
          </w:p>
        </w:tc>
      </w:tr>
      <w:tr w:rsidR="00884663" w:rsidTr="00EA2FA0">
        <w:tc>
          <w:tcPr>
            <w:tcW w:w="1843" w:type="dxa"/>
          </w:tcPr>
          <w:p w:rsidR="00884663" w:rsidRDefault="00884663" w:rsidP="00AE06FF">
            <w:pPr>
              <w:pStyle w:val="a4"/>
            </w:pPr>
            <w:r>
              <w:rPr>
                <w:rFonts w:hint="eastAsia"/>
              </w:rPr>
              <w:t>客户取消</w:t>
            </w:r>
          </w:p>
        </w:tc>
        <w:tc>
          <w:tcPr>
            <w:tcW w:w="6067" w:type="dxa"/>
          </w:tcPr>
          <w:p w:rsidR="00884663" w:rsidRDefault="00884663" w:rsidP="00AE06FF">
            <w:pPr>
              <w:pStyle w:val="a4"/>
            </w:pPr>
            <w:r>
              <w:rPr>
                <w:rFonts w:hint="eastAsia"/>
              </w:rPr>
              <w:t>如果点击该按钮，弹出客户取消原因输入框，点击确认后，将退出该审批环节，取消订单；</w:t>
            </w:r>
          </w:p>
        </w:tc>
      </w:tr>
      <w:tr w:rsidR="00884663" w:rsidTr="00EA2FA0">
        <w:tc>
          <w:tcPr>
            <w:tcW w:w="1843" w:type="dxa"/>
          </w:tcPr>
          <w:p w:rsidR="00884663" w:rsidRDefault="005D3314" w:rsidP="0065123F">
            <w:pPr>
              <w:pStyle w:val="a4"/>
            </w:pPr>
            <w:r>
              <w:rPr>
                <w:rFonts w:hint="eastAsia"/>
              </w:rPr>
              <w:t>审批同意</w:t>
            </w:r>
          </w:p>
        </w:tc>
        <w:tc>
          <w:tcPr>
            <w:tcW w:w="6067" w:type="dxa"/>
          </w:tcPr>
          <w:p w:rsidR="00884663" w:rsidRDefault="00884663" w:rsidP="00C70F50">
            <w:pPr>
              <w:pStyle w:val="a4"/>
            </w:pPr>
            <w:r>
              <w:rPr>
                <w:rFonts w:hint="eastAsia"/>
              </w:rPr>
              <w:t>审批通过，审批金额为系统额度</w:t>
            </w:r>
          </w:p>
        </w:tc>
      </w:tr>
      <w:tr w:rsidR="005D3314" w:rsidTr="00EA2FA0">
        <w:tc>
          <w:tcPr>
            <w:tcW w:w="1843" w:type="dxa"/>
          </w:tcPr>
          <w:p w:rsidR="005D3314" w:rsidRDefault="00285A42" w:rsidP="0065123F">
            <w:pPr>
              <w:pStyle w:val="a4"/>
            </w:pPr>
            <w:r>
              <w:rPr>
                <w:rFonts w:hint="eastAsia"/>
              </w:rPr>
              <w:t>退回</w:t>
            </w:r>
          </w:p>
        </w:tc>
        <w:tc>
          <w:tcPr>
            <w:tcW w:w="6067" w:type="dxa"/>
          </w:tcPr>
          <w:p w:rsidR="005D3314" w:rsidRDefault="00285A42" w:rsidP="00C70F50">
            <w:pPr>
              <w:pStyle w:val="a4"/>
            </w:pPr>
            <w:r>
              <w:rPr>
                <w:rFonts w:hint="eastAsia"/>
              </w:rPr>
              <w:t>风控复审的时候显示</w:t>
            </w:r>
            <w:r w:rsidR="000941A6">
              <w:rPr>
                <w:rFonts w:hint="eastAsia"/>
              </w:rPr>
              <w:t>，初审不显示</w:t>
            </w:r>
          </w:p>
        </w:tc>
      </w:tr>
    </w:tbl>
    <w:p w:rsidR="00ED397B" w:rsidRDefault="001B3E8D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个人信息中如果勾选“将本人加入黑名单”，则在该环节处理结束后，将本人信息加入黑名单</w:t>
      </w:r>
      <w:r w:rsidR="00CE5F46">
        <w:rPr>
          <w:rFonts w:hint="eastAsia"/>
        </w:rPr>
        <w:t>（数据来源为“审批录入”）</w:t>
      </w:r>
      <w:r>
        <w:rPr>
          <w:rFonts w:hint="eastAsia"/>
        </w:rPr>
        <w:t>，同时，如果勾选该项，</w:t>
      </w:r>
      <w:r w:rsidR="000B3938">
        <w:rPr>
          <w:rFonts w:hint="eastAsia"/>
        </w:rPr>
        <w:t>可以点击下一步</w:t>
      </w:r>
      <w:r w:rsidR="00681F83">
        <w:rPr>
          <w:rFonts w:hint="eastAsia"/>
        </w:rPr>
        <w:t>继续进行审核</w:t>
      </w:r>
      <w:r w:rsidR="000B3938">
        <w:rPr>
          <w:rFonts w:hint="eastAsia"/>
        </w:rPr>
        <w:t>，但最后</w:t>
      </w:r>
      <w:r w:rsidR="007D58F9">
        <w:rPr>
          <w:rFonts w:hint="eastAsia"/>
        </w:rPr>
        <w:t>环节</w:t>
      </w:r>
      <w:r>
        <w:rPr>
          <w:rFonts w:hint="eastAsia"/>
        </w:rPr>
        <w:t>只能进行“审批拒绝”</w:t>
      </w:r>
      <w:r w:rsidR="00962C53">
        <w:rPr>
          <w:rFonts w:hint="eastAsia"/>
        </w:rPr>
        <w:t>，如果点击其他选项按钮，则提示“已勾选将本人加入黑名单，只能审批拒绝！”；</w:t>
      </w:r>
    </w:p>
    <w:p w:rsidR="00ED397B" w:rsidRPr="006922F2" w:rsidRDefault="00A33B6A" w:rsidP="004D03F8">
      <w:pPr>
        <w:pStyle w:val="ac"/>
        <w:numPr>
          <w:ilvl w:val="0"/>
          <w:numId w:val="11"/>
        </w:numPr>
        <w:ind w:firstLineChars="0"/>
        <w:rPr>
          <w:highlight w:val="yellow"/>
        </w:rPr>
      </w:pPr>
      <w:r w:rsidRPr="006922F2">
        <w:rPr>
          <w:rFonts w:hint="eastAsia"/>
          <w:highlight w:val="yellow"/>
        </w:rPr>
        <w:t>滞留超过</w:t>
      </w:r>
      <w:r w:rsidRPr="006922F2">
        <w:rPr>
          <w:rFonts w:hint="eastAsia"/>
          <w:highlight w:val="yellow"/>
        </w:rPr>
        <w:t>48</w:t>
      </w:r>
      <w:r w:rsidRPr="006922F2">
        <w:rPr>
          <w:rFonts w:hint="eastAsia"/>
          <w:highlight w:val="yellow"/>
        </w:rPr>
        <w:t>小时，系统自动取消订单；</w:t>
      </w:r>
      <w:r w:rsidR="00D415F6">
        <w:rPr>
          <w:rFonts w:hint="eastAsia"/>
          <w:highlight w:val="yellow"/>
        </w:rPr>
        <w:t>滞留中的订单仍在当前处理人的未处理任务中，客户名下未处理的订单不超过</w:t>
      </w:r>
      <w:r w:rsidR="00D415F6">
        <w:rPr>
          <w:rFonts w:hint="eastAsia"/>
          <w:highlight w:val="yellow"/>
        </w:rPr>
        <w:t>N</w:t>
      </w:r>
      <w:r w:rsidR="00D415F6">
        <w:rPr>
          <w:rFonts w:hint="eastAsia"/>
          <w:highlight w:val="yellow"/>
        </w:rPr>
        <w:t>条时可领取</w:t>
      </w:r>
      <w:r w:rsidR="00923AF6">
        <w:rPr>
          <w:rFonts w:hint="eastAsia"/>
          <w:highlight w:val="yellow"/>
        </w:rPr>
        <w:t>新</w:t>
      </w:r>
      <w:r w:rsidR="00D415F6">
        <w:rPr>
          <w:rFonts w:hint="eastAsia"/>
          <w:highlight w:val="yellow"/>
        </w:rPr>
        <w:t>任务，</w:t>
      </w:r>
      <w:r w:rsidR="00923AF6">
        <w:rPr>
          <w:rFonts w:hint="eastAsia"/>
          <w:highlight w:val="yellow"/>
        </w:rPr>
        <w:t>这里</w:t>
      </w:r>
      <w:r w:rsidR="00D415F6">
        <w:rPr>
          <w:rFonts w:hint="eastAsia"/>
          <w:highlight w:val="yellow"/>
        </w:rPr>
        <w:t>不包含滞留和驳回的任务；</w:t>
      </w:r>
    </w:p>
    <w:p w:rsidR="00ED397B" w:rsidRDefault="00263CBE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联系人信息中，系统自动校验联系人的电话号码在本人通讯录中是否存在，将通讯录中存在的该号码显示的客户姓名显示，多个姓名时以逗号分隔；</w:t>
      </w:r>
    </w:p>
    <w:p w:rsidR="00ED397B" w:rsidRDefault="00FA47B1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系统自动校验联系人的电话号码在审批系统的联系人中存在情况，</w:t>
      </w:r>
      <w:r w:rsidR="00DC798E">
        <w:rPr>
          <w:rFonts w:hint="eastAsia"/>
        </w:rPr>
        <w:t>并查询出所有使</w:t>
      </w:r>
      <w:r w:rsidR="00976217">
        <w:rPr>
          <w:rFonts w:hint="eastAsia"/>
        </w:rPr>
        <w:t>用该联系电话号码关联的主贷客户信息，以及与主贷客户</w:t>
      </w:r>
      <w:r w:rsidR="00DC798E">
        <w:rPr>
          <w:rFonts w:hint="eastAsia"/>
        </w:rPr>
        <w:t>的关系，并关联查询主贷客户的订单信息，以列表形式显示；</w:t>
      </w:r>
    </w:p>
    <w:p w:rsidR="00ED397B" w:rsidRDefault="007E6E2F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通讯录</w:t>
      </w:r>
      <w:r w:rsidR="00D729EA">
        <w:rPr>
          <w:rFonts w:hint="eastAsia"/>
        </w:rPr>
        <w:t>为客户信息同步时抓取保存审批系统</w:t>
      </w:r>
      <w:r>
        <w:rPr>
          <w:rFonts w:hint="eastAsia"/>
        </w:rPr>
        <w:t>支持分页查询，分页按钮放置右上角，每页显示</w:t>
      </w:r>
      <w:r>
        <w:rPr>
          <w:rFonts w:hint="eastAsia"/>
        </w:rPr>
        <w:t>5</w:t>
      </w:r>
      <w:r>
        <w:rPr>
          <w:rFonts w:hint="eastAsia"/>
        </w:rPr>
        <w:t>条记录；支持使用电话号码查询</w:t>
      </w:r>
      <w:r w:rsidR="007278EB">
        <w:rPr>
          <w:rFonts w:hint="eastAsia"/>
        </w:rPr>
        <w:t>（</w:t>
      </w:r>
      <w:r w:rsidR="00163281">
        <w:rPr>
          <w:rFonts w:hint="eastAsia"/>
        </w:rPr>
        <w:t>查询</w:t>
      </w:r>
      <w:r w:rsidR="003501F8">
        <w:rPr>
          <w:rFonts w:hint="eastAsia"/>
        </w:rPr>
        <w:t>及分页</w:t>
      </w:r>
      <w:r w:rsidR="00163281">
        <w:rPr>
          <w:rFonts w:hint="eastAsia"/>
        </w:rPr>
        <w:t>时不刷新页面</w:t>
      </w:r>
      <w:r w:rsidR="007278EB">
        <w:rPr>
          <w:rFonts w:hint="eastAsia"/>
        </w:rPr>
        <w:t>，只刷新表格</w:t>
      </w:r>
      <w:r w:rsidR="00015DEB">
        <w:rPr>
          <w:rFonts w:hint="eastAsia"/>
        </w:rPr>
        <w:t>查询结果</w:t>
      </w:r>
      <w:r w:rsidR="007278EB">
        <w:rPr>
          <w:rFonts w:hint="eastAsia"/>
        </w:rPr>
        <w:t>）</w:t>
      </w:r>
      <w:r>
        <w:rPr>
          <w:rFonts w:hint="eastAsia"/>
        </w:rPr>
        <w:t>；</w:t>
      </w:r>
    </w:p>
    <w:p w:rsidR="00ED397B" w:rsidRDefault="004A15DA" w:rsidP="004D03F8">
      <w:pPr>
        <w:pStyle w:val="ac"/>
        <w:numPr>
          <w:ilvl w:val="0"/>
          <w:numId w:val="11"/>
        </w:numPr>
        <w:ind w:firstLineChars="0"/>
      </w:pPr>
      <w:r w:rsidDel="004A15DA">
        <w:rPr>
          <w:rFonts w:hint="eastAsia"/>
        </w:rPr>
        <w:t xml:space="preserve"> </w:t>
      </w:r>
      <w:r w:rsidR="00620CF5">
        <w:rPr>
          <w:rFonts w:hint="eastAsia"/>
        </w:rPr>
        <w:t>“快速通过”按钮在</w:t>
      </w:r>
      <w:r w:rsidR="006556DE">
        <w:rPr>
          <w:rFonts w:hint="eastAsia"/>
        </w:rPr>
        <w:t>客户已有完成的订单</w:t>
      </w:r>
      <w:r w:rsidR="006D544D">
        <w:rPr>
          <w:rFonts w:hint="eastAsia"/>
        </w:rPr>
        <w:t>（三个月内申请）</w:t>
      </w:r>
      <w:r w:rsidR="006556DE">
        <w:rPr>
          <w:rFonts w:hint="eastAsia"/>
        </w:rPr>
        <w:t>，且没有发生逾期的情况显示，点击该按钮，</w:t>
      </w:r>
      <w:r w:rsidR="00E348DB">
        <w:rPr>
          <w:rFonts w:hint="eastAsia"/>
        </w:rPr>
        <w:t>将直接跳过复审环节，进入合同待签订，其中，批核金额即为客户申请金额；</w:t>
      </w:r>
    </w:p>
    <w:p w:rsidR="00F03471" w:rsidRDefault="00FE5D3C" w:rsidP="004D03F8">
      <w:pPr>
        <w:pStyle w:val="ac"/>
        <w:numPr>
          <w:ilvl w:val="0"/>
          <w:numId w:val="11"/>
        </w:numPr>
        <w:ind w:firstLineChars="0"/>
        <w:rPr>
          <w:highlight w:val="yellow"/>
        </w:rPr>
      </w:pPr>
      <w:r w:rsidRPr="000A1212">
        <w:rPr>
          <w:rFonts w:hint="eastAsia"/>
          <w:highlight w:val="yellow"/>
        </w:rPr>
        <w:t>最终确认驳回该订单时，需要发送消息给客户，</w:t>
      </w:r>
      <w:r w:rsidR="0046147D" w:rsidRPr="000A1212">
        <w:rPr>
          <w:rFonts w:hint="eastAsia"/>
          <w:highlight w:val="yellow"/>
        </w:rPr>
        <w:t>该订单申请</w:t>
      </w:r>
      <w:r w:rsidR="005F5C69">
        <w:rPr>
          <w:rFonts w:hint="eastAsia"/>
          <w:highlight w:val="yellow"/>
        </w:rPr>
        <w:t>需要补充资料</w:t>
      </w:r>
      <w:r w:rsidR="0046147D" w:rsidRPr="000A1212">
        <w:rPr>
          <w:rFonts w:hint="eastAsia"/>
          <w:highlight w:val="yellow"/>
        </w:rPr>
        <w:t>，</w:t>
      </w:r>
      <w:r w:rsidR="0082488F">
        <w:rPr>
          <w:rFonts w:hint="eastAsia"/>
          <w:highlight w:val="yellow"/>
        </w:rPr>
        <w:t>并标明驳回理由（</w:t>
      </w:r>
      <w:r w:rsidR="00884EC1">
        <w:rPr>
          <w:rFonts w:hint="eastAsia"/>
          <w:highlight w:val="yellow"/>
        </w:rPr>
        <w:t>备注内容</w:t>
      </w:r>
      <w:r w:rsidR="0082488F">
        <w:rPr>
          <w:rFonts w:hint="eastAsia"/>
          <w:highlight w:val="yellow"/>
        </w:rPr>
        <w:t>），</w:t>
      </w:r>
      <w:r w:rsidRPr="000A1212">
        <w:rPr>
          <w:rFonts w:hint="eastAsia"/>
          <w:highlight w:val="yellow"/>
        </w:rPr>
        <w:t>此时开放客户修改个人信息的功能，客户在修改完个人信息后，重新提交订单，</w:t>
      </w:r>
      <w:r w:rsidR="00647D8E">
        <w:rPr>
          <w:rFonts w:hint="eastAsia"/>
          <w:highlight w:val="yellow"/>
        </w:rPr>
        <w:t>客户信息修改功能屏蔽，风控审核员可以继续审单。</w:t>
      </w:r>
    </w:p>
    <w:p w:rsidR="006338CD" w:rsidRDefault="002C7B6D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风控复审时，需将初审的审批信息带入，</w:t>
      </w:r>
      <w:r w:rsidR="00F62F02">
        <w:rPr>
          <w:rFonts w:hint="eastAsia"/>
        </w:rPr>
        <w:t>对于需要复审的模块复审人员可修改初审记录（不包含综合</w:t>
      </w:r>
      <w:r w:rsidR="001A6FD3">
        <w:rPr>
          <w:rFonts w:hint="eastAsia"/>
        </w:rPr>
        <w:t>信息</w:t>
      </w:r>
      <w:r w:rsidR="004A25FD">
        <w:rPr>
          <w:rFonts w:hint="eastAsia"/>
        </w:rPr>
        <w:t>模块</w:t>
      </w:r>
      <w:r w:rsidR="001113F1">
        <w:rPr>
          <w:rFonts w:hint="eastAsia"/>
        </w:rPr>
        <w:t>，不需要复审的，复审人员不能修改</w:t>
      </w:r>
      <w:r w:rsidR="00F62F02">
        <w:rPr>
          <w:rFonts w:hint="eastAsia"/>
        </w:rPr>
        <w:t>）</w:t>
      </w:r>
      <w:r w:rsidR="00E025BE">
        <w:rPr>
          <w:rFonts w:hint="eastAsia"/>
        </w:rPr>
        <w:t>；</w:t>
      </w:r>
    </w:p>
    <w:p w:rsidR="00C3241E" w:rsidRDefault="001D03CE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进入复审环节的订单有两种情况：</w:t>
      </w:r>
      <w:r>
        <w:rPr>
          <w:rFonts w:hint="eastAsia"/>
        </w:rPr>
        <w:t>1</w:t>
      </w:r>
      <w:r>
        <w:rPr>
          <w:rFonts w:hint="eastAsia"/>
        </w:rPr>
        <w:t>）审批人员点击“需要复审”并确认；</w:t>
      </w:r>
    </w:p>
    <w:p w:rsidR="002812F6" w:rsidRDefault="002812F6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增加失信名单校验功能，与原小贷系统功能一致（可参考）；进入页面</w:t>
      </w:r>
      <w:r w:rsidR="005E1A80">
        <w:rPr>
          <w:rFonts w:hint="eastAsia"/>
        </w:rPr>
        <w:t>首先查询该客户是否在黑名单中，如果存在，则显示命中黑名单情况。否则，</w:t>
      </w:r>
      <w:r>
        <w:rPr>
          <w:rFonts w:hint="eastAsia"/>
        </w:rPr>
        <w:t>调用同盾接口查询失信情况，</w:t>
      </w:r>
      <w:r w:rsidR="005E1A80">
        <w:rPr>
          <w:rFonts w:hint="eastAsia"/>
        </w:rPr>
        <w:t>如果命中，显示同盾失信情况，以及</w:t>
      </w:r>
      <w:r>
        <w:rPr>
          <w:rFonts w:hint="eastAsia"/>
        </w:rPr>
        <w:t>将该客户加入黑名单中，并保存黑名单详情信息。</w:t>
      </w:r>
    </w:p>
    <w:p w:rsidR="008B17FD" w:rsidRDefault="00CB2C41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综合</w:t>
      </w:r>
      <w:r w:rsidR="0043528B">
        <w:rPr>
          <w:rFonts w:hint="eastAsia"/>
        </w:rPr>
        <w:t>信息</w:t>
      </w:r>
      <w:r>
        <w:rPr>
          <w:rFonts w:hint="eastAsia"/>
        </w:rPr>
        <w:t>页面，批核金额自动带入系统建议额度，可修改；批核期限为自动带入申请期限，可修改；批核首付金额</w:t>
      </w:r>
      <w:r>
        <w:rPr>
          <w:rFonts w:hint="eastAsia"/>
        </w:rPr>
        <w:t xml:space="preserve"> = </w:t>
      </w:r>
      <w:r>
        <w:rPr>
          <w:rFonts w:hint="eastAsia"/>
        </w:rPr>
        <w:t>申请商品金额</w:t>
      </w:r>
      <w:r>
        <w:rPr>
          <w:rFonts w:hint="eastAsia"/>
        </w:rPr>
        <w:t xml:space="preserve"> - </w:t>
      </w:r>
      <w:r>
        <w:rPr>
          <w:rFonts w:hint="eastAsia"/>
        </w:rPr>
        <w:t>批核金额</w:t>
      </w:r>
      <w:r w:rsidR="00B532E4">
        <w:rPr>
          <w:rFonts w:hint="eastAsia"/>
        </w:rPr>
        <w:t>，自动计算，不可修改；</w:t>
      </w:r>
    </w:p>
    <w:p w:rsidR="008B17FD" w:rsidRDefault="008B17FD" w:rsidP="004D03F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审核情况记录中，点击“驳回”或“复审”则需要校验勾选的模块信息不能为空；</w:t>
      </w:r>
    </w:p>
    <w:p w:rsidR="00955B4F" w:rsidRDefault="00955B4F" w:rsidP="004D03F8">
      <w:pPr>
        <w:pStyle w:val="ac"/>
        <w:numPr>
          <w:ilvl w:val="0"/>
          <w:numId w:val="11"/>
        </w:numPr>
        <w:ind w:firstLineChars="0"/>
        <w:rPr>
          <w:ins w:id="61" w:author="chujiayi" w:date="2015-08-28T11:24:00Z"/>
          <w:rFonts w:hint="eastAsia"/>
        </w:rPr>
      </w:pPr>
      <w:r>
        <w:rPr>
          <w:rFonts w:hint="eastAsia"/>
        </w:rPr>
        <w:t>针对客户信息的修改：</w:t>
      </w:r>
      <w:r>
        <w:rPr>
          <w:rFonts w:hint="eastAsia"/>
        </w:rPr>
        <w:t>1</w:t>
      </w:r>
      <w:r>
        <w:rPr>
          <w:rFonts w:hint="eastAsia"/>
        </w:rPr>
        <w:t>）需要修改客户在本系统的信息记录；</w:t>
      </w:r>
      <w:r>
        <w:rPr>
          <w:rFonts w:hint="eastAsia"/>
        </w:rPr>
        <w:t>2</w:t>
      </w:r>
      <w:r>
        <w:rPr>
          <w:rFonts w:hint="eastAsia"/>
        </w:rPr>
        <w:t>）需要发送接口通知商城修改客户信息；</w:t>
      </w:r>
    </w:p>
    <w:p w:rsidR="00AA697C" w:rsidRDefault="00AA697C" w:rsidP="004D03F8">
      <w:pPr>
        <w:pStyle w:val="ac"/>
        <w:numPr>
          <w:ilvl w:val="0"/>
          <w:numId w:val="11"/>
        </w:numPr>
        <w:ind w:firstLineChars="0"/>
      </w:pPr>
      <w:ins w:id="62" w:author="chujiayi" w:date="2015-08-28T11:24:00Z">
        <w:r>
          <w:rPr>
            <w:rFonts w:hint="eastAsia"/>
          </w:rPr>
          <w:t>生成合同时，需查询逾期利率规则使用表，保存规则编号到合同表中；</w:t>
        </w:r>
      </w:ins>
    </w:p>
    <w:p w:rsidR="00CF31BA" w:rsidRDefault="00CF31BA" w:rsidP="00F203AF">
      <w:pPr>
        <w:pStyle w:val="ac"/>
        <w:ind w:left="420" w:firstLineChars="0" w:firstLine="0"/>
      </w:pPr>
    </w:p>
    <w:p w:rsidR="000F3198" w:rsidRDefault="000F3198" w:rsidP="00F203AF">
      <w:pPr>
        <w:pStyle w:val="ac"/>
        <w:ind w:left="420" w:firstLineChars="0" w:firstLine="0"/>
      </w:pPr>
    </w:p>
    <w:p w:rsidR="000F3198" w:rsidRDefault="000F3198" w:rsidP="00F203AF">
      <w:pPr>
        <w:pStyle w:val="ac"/>
        <w:ind w:left="420" w:firstLineChars="0" w:firstLine="0"/>
      </w:pPr>
    </w:p>
    <w:p w:rsidR="000F3198" w:rsidRDefault="000F3198" w:rsidP="00F203AF">
      <w:pPr>
        <w:pStyle w:val="ac"/>
        <w:ind w:left="420" w:firstLineChars="0" w:firstLine="0"/>
      </w:pPr>
    </w:p>
    <w:p w:rsidR="00CF31BA" w:rsidRDefault="00CF31BA">
      <w:pPr>
        <w:spacing w:before="260" w:after="260" w:line="415" w:lineRule="auto"/>
      </w:pPr>
      <w:r>
        <w:br w:type="page"/>
      </w:r>
    </w:p>
    <w:p w:rsidR="000F3198" w:rsidRDefault="000F3198"/>
    <w:p w:rsidR="00C25A2C" w:rsidRDefault="00C25A2C" w:rsidP="00C25A2C">
      <w:pPr>
        <w:pStyle w:val="4"/>
        <w:spacing w:line="374" w:lineRule="auto"/>
      </w:pPr>
      <w:r>
        <w:rPr>
          <w:rFonts w:hint="eastAsia"/>
        </w:rPr>
        <w:t>操作权限</w:t>
      </w:r>
    </w:p>
    <w:p w:rsidR="004765F0" w:rsidRPr="004765F0" w:rsidRDefault="001A6BCC" w:rsidP="004765F0">
      <w:r>
        <w:rPr>
          <w:rFonts w:hint="eastAsia"/>
        </w:rPr>
        <w:tab/>
      </w:r>
      <w:r w:rsidR="000A23B1">
        <w:rPr>
          <w:rFonts w:hint="eastAsia"/>
        </w:rPr>
        <w:t>风控人员</w:t>
      </w:r>
    </w:p>
    <w:p w:rsidR="000E3E83" w:rsidRDefault="000E3E83" w:rsidP="0031079A">
      <w:pPr>
        <w:pStyle w:val="2"/>
      </w:pPr>
      <w:r>
        <w:rPr>
          <w:rFonts w:hint="eastAsia"/>
        </w:rPr>
        <w:t>黑名单管理</w:t>
      </w:r>
    </w:p>
    <w:p w:rsidR="000E3E83" w:rsidRDefault="000E3E83" w:rsidP="00B12B5A">
      <w:pPr>
        <w:pStyle w:val="3"/>
      </w:pPr>
      <w:r>
        <w:rPr>
          <w:rFonts w:hint="eastAsia"/>
        </w:rPr>
        <w:t>黑名单管理</w:t>
      </w:r>
    </w:p>
    <w:p w:rsidR="00B12B5A" w:rsidRDefault="00B12B5A" w:rsidP="00B12B5A">
      <w:pPr>
        <w:pStyle w:val="4"/>
      </w:pPr>
      <w:r>
        <w:rPr>
          <w:rFonts w:hint="eastAsia"/>
        </w:rPr>
        <w:t>功能概述</w:t>
      </w:r>
    </w:p>
    <w:p w:rsidR="00E52607" w:rsidRPr="00E52607" w:rsidRDefault="00E52607" w:rsidP="00E52607">
      <w:r>
        <w:rPr>
          <w:rFonts w:hint="eastAsia"/>
        </w:rPr>
        <w:tab/>
      </w:r>
      <w:r w:rsidR="004905C4">
        <w:rPr>
          <w:rFonts w:hint="eastAsia"/>
        </w:rPr>
        <w:t>新增维护黑名单功能。</w:t>
      </w:r>
    </w:p>
    <w:p w:rsidR="00B12B5A" w:rsidRDefault="00B12B5A" w:rsidP="00B12B5A">
      <w:pPr>
        <w:pStyle w:val="4"/>
      </w:pPr>
      <w:r>
        <w:rPr>
          <w:rFonts w:hint="eastAsia"/>
        </w:rPr>
        <w:t>页面设计</w:t>
      </w:r>
    </w:p>
    <w:p w:rsidR="00B77E3B" w:rsidRPr="00B77E3B" w:rsidRDefault="00B77E3B" w:rsidP="00B77E3B">
      <w:pPr>
        <w:ind w:firstLineChars="200" w:firstLine="480"/>
      </w:pPr>
      <w:r>
        <w:rPr>
          <w:rFonts w:hint="eastAsia"/>
        </w:rPr>
        <w:t>列表查询页面：</w:t>
      </w:r>
    </w:p>
    <w:p w:rsidR="00E3712A" w:rsidRDefault="00E3712A" w:rsidP="00E3712A">
      <w:r>
        <w:rPr>
          <w:rFonts w:hint="eastAsia"/>
          <w:noProof/>
        </w:rPr>
        <w:drawing>
          <wp:inline distT="0" distB="0" distL="0" distR="0">
            <wp:extent cx="5274310" cy="182820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E3B" w:rsidRDefault="00B77E3B" w:rsidP="00B77E3B">
      <w:pPr>
        <w:ind w:firstLineChars="200" w:firstLine="480"/>
      </w:pPr>
      <w:r>
        <w:rPr>
          <w:rFonts w:hint="eastAsia"/>
        </w:rPr>
        <w:t>新增页面：</w:t>
      </w:r>
    </w:p>
    <w:p w:rsidR="00B77E3B" w:rsidRDefault="00B77E3B" w:rsidP="00E3712A">
      <w:r>
        <w:rPr>
          <w:rFonts w:hint="eastAsia"/>
          <w:noProof/>
        </w:rPr>
        <w:drawing>
          <wp:inline distT="0" distB="0" distL="0" distR="0">
            <wp:extent cx="5274310" cy="1496227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E3B" w:rsidRDefault="00B77E3B" w:rsidP="00B77E3B">
      <w:pPr>
        <w:ind w:firstLineChars="200" w:firstLine="480"/>
      </w:pPr>
      <w:r>
        <w:rPr>
          <w:rFonts w:hint="eastAsia"/>
        </w:rPr>
        <w:t>编辑页面：</w:t>
      </w:r>
    </w:p>
    <w:p w:rsidR="00B77E3B" w:rsidRDefault="00A56CEE" w:rsidP="00E3712A">
      <w:r>
        <w:rPr>
          <w:rFonts w:hint="eastAsia"/>
          <w:noProof/>
        </w:rPr>
        <w:lastRenderedPageBreak/>
        <w:drawing>
          <wp:inline distT="0" distB="0" distL="0" distR="0">
            <wp:extent cx="5274310" cy="244100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C08" w:rsidRDefault="00126C08" w:rsidP="00E3712A">
      <w:r>
        <w:rPr>
          <w:rFonts w:hint="eastAsia"/>
        </w:rPr>
        <w:tab/>
      </w:r>
      <w:r>
        <w:rPr>
          <w:rFonts w:hint="eastAsia"/>
        </w:rPr>
        <w:t>点击“新增黑名单详情”，或点击“编辑”按钮：</w:t>
      </w:r>
    </w:p>
    <w:p w:rsidR="00126C08" w:rsidRDefault="0099022A" w:rsidP="00E3712A">
      <w:r>
        <w:rPr>
          <w:rFonts w:hint="eastAsia"/>
          <w:noProof/>
        </w:rPr>
        <w:drawing>
          <wp:inline distT="0" distB="0" distL="0" distR="0">
            <wp:extent cx="5274310" cy="25983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784" w:rsidRPr="00126C08" w:rsidRDefault="005F5784" w:rsidP="00E3712A">
      <w:r>
        <w:rPr>
          <w:rFonts w:hint="eastAsia"/>
        </w:rPr>
        <w:tab/>
      </w:r>
      <w:r>
        <w:rPr>
          <w:rFonts w:hint="eastAsia"/>
        </w:rPr>
        <w:t>点击“查看”页面，查看黑名单详情：</w:t>
      </w:r>
    </w:p>
    <w:p w:rsidR="00126C08" w:rsidRDefault="005F5784" w:rsidP="00E3712A">
      <w:r>
        <w:rPr>
          <w:rFonts w:hint="eastAsia"/>
          <w:noProof/>
        </w:rPr>
        <w:drawing>
          <wp:inline distT="0" distB="0" distL="0" distR="0">
            <wp:extent cx="5274310" cy="218247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AC7" w:rsidRDefault="007D5AC7" w:rsidP="007D5AC7">
      <w:pPr>
        <w:ind w:firstLineChars="200" w:firstLine="480"/>
      </w:pPr>
      <w:r>
        <w:rPr>
          <w:rFonts w:hint="eastAsia"/>
        </w:rPr>
        <w:t>黑名单导入模板如下：</w:t>
      </w:r>
    </w:p>
    <w:p w:rsidR="007D5AC7" w:rsidRPr="00E3712A" w:rsidRDefault="00384130" w:rsidP="007D5AC7">
      <w:r>
        <w:rPr>
          <w:noProof/>
        </w:rPr>
        <w:lastRenderedPageBreak/>
        <w:drawing>
          <wp:inline distT="0" distB="0" distL="0" distR="0">
            <wp:extent cx="5274310" cy="486112"/>
            <wp:effectExtent l="19050" t="0" r="2540" b="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B5A" w:rsidRDefault="00B12B5A" w:rsidP="00B12B5A">
      <w:pPr>
        <w:pStyle w:val="4"/>
      </w:pPr>
      <w:r>
        <w:rPr>
          <w:rFonts w:hint="eastAsia"/>
        </w:rPr>
        <w:t>输入项</w:t>
      </w:r>
    </w:p>
    <w:p w:rsidR="00AE6867" w:rsidRPr="00AE6867" w:rsidRDefault="001A6BE3" w:rsidP="001A6BE3">
      <w:pPr>
        <w:ind w:firstLineChars="200" w:firstLine="480"/>
      </w:pPr>
      <w:r>
        <w:rPr>
          <w:rFonts w:hint="eastAsia"/>
        </w:rPr>
        <w:t>查询列表输入项：</w:t>
      </w:r>
    </w:p>
    <w:tbl>
      <w:tblPr>
        <w:tblStyle w:val="a3"/>
        <w:tblW w:w="0" w:type="auto"/>
        <w:tblLook w:val="04A0"/>
      </w:tblPr>
      <w:tblGrid>
        <w:gridCol w:w="1870"/>
        <w:gridCol w:w="1293"/>
        <w:gridCol w:w="1456"/>
        <w:gridCol w:w="959"/>
        <w:gridCol w:w="737"/>
        <w:gridCol w:w="767"/>
        <w:gridCol w:w="1440"/>
      </w:tblGrid>
      <w:tr w:rsidR="00AE6867" w:rsidRPr="007F29C4" w:rsidTr="00E62D91">
        <w:trPr>
          <w:tblHeader/>
        </w:trPr>
        <w:tc>
          <w:tcPr>
            <w:tcW w:w="1870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字段</w:t>
            </w:r>
          </w:p>
        </w:tc>
        <w:tc>
          <w:tcPr>
            <w:tcW w:w="1293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中文名</w:t>
            </w:r>
          </w:p>
        </w:tc>
        <w:tc>
          <w:tcPr>
            <w:tcW w:w="1456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类型</w:t>
            </w:r>
            <w:r w:rsidRPr="00646B42">
              <w:rPr>
                <w:rFonts w:hint="eastAsia"/>
                <w:b w:val="0"/>
              </w:rPr>
              <w:t>&amp;</w:t>
            </w:r>
            <w:r w:rsidRPr="00646B42">
              <w:rPr>
                <w:rFonts w:hint="eastAsia"/>
                <w:b w:val="0"/>
              </w:rPr>
              <w:t>长度</w:t>
            </w:r>
          </w:p>
        </w:tc>
        <w:tc>
          <w:tcPr>
            <w:tcW w:w="959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范围（精度）</w:t>
            </w:r>
          </w:p>
        </w:tc>
        <w:tc>
          <w:tcPr>
            <w:tcW w:w="737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页面是否展示</w:t>
            </w:r>
          </w:p>
        </w:tc>
        <w:tc>
          <w:tcPr>
            <w:tcW w:w="767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是否必输</w:t>
            </w:r>
          </w:p>
        </w:tc>
        <w:tc>
          <w:tcPr>
            <w:tcW w:w="1440" w:type="dxa"/>
            <w:shd w:val="clear" w:color="auto" w:fill="D9D9D9" w:themeFill="background1" w:themeFillShade="D9"/>
          </w:tcPr>
          <w:p w:rsidR="00AE6867" w:rsidRPr="00646B42" w:rsidRDefault="00AE6867" w:rsidP="00646B42">
            <w:pPr>
              <w:pStyle w:val="a5"/>
              <w:rPr>
                <w:b w:val="0"/>
              </w:rPr>
            </w:pPr>
            <w:r w:rsidRPr="00646B42">
              <w:rPr>
                <w:rFonts w:hint="eastAsia"/>
                <w:b w:val="0"/>
              </w:rPr>
              <w:t>说明</w:t>
            </w:r>
          </w:p>
        </w:tc>
      </w:tr>
      <w:tr w:rsidR="00AE6867" w:rsidRPr="007F29C4" w:rsidTr="00742321">
        <w:trPr>
          <w:trHeight w:val="440"/>
        </w:trPr>
        <w:tc>
          <w:tcPr>
            <w:tcW w:w="8522" w:type="dxa"/>
            <w:gridSpan w:val="7"/>
          </w:tcPr>
          <w:p w:rsidR="00AE6867" w:rsidRPr="00646B42" w:rsidRDefault="00AE6867" w:rsidP="00646B42">
            <w:pPr>
              <w:pStyle w:val="a4"/>
              <w:rPr>
                <w:b/>
              </w:rPr>
            </w:pPr>
            <w:r w:rsidRPr="00646B42">
              <w:rPr>
                <w:rFonts w:hint="eastAsia"/>
                <w:b/>
              </w:rPr>
              <w:t>黑名单表（</w:t>
            </w:r>
            <w:r w:rsidRPr="00646B42">
              <w:rPr>
                <w:rFonts w:hint="eastAsia"/>
                <w:b/>
              </w:rPr>
              <w:t>tb_cus_blacklist</w:t>
            </w:r>
            <w:r w:rsidRPr="00646B42">
              <w:rPr>
                <w:rFonts w:hint="eastAsia"/>
                <w:b/>
              </w:rPr>
              <w:t>）</w:t>
            </w:r>
            <w:r w:rsidRPr="00646B42">
              <w:rPr>
                <w:rFonts w:hint="eastAsia"/>
                <w:b/>
              </w:rPr>
              <w:t>--</w:t>
            </w:r>
            <w:r w:rsidRPr="00646B42">
              <w:rPr>
                <w:rFonts w:hint="eastAsia"/>
                <w:b/>
              </w:rPr>
              <w:t>新增表</w:t>
            </w:r>
          </w:p>
        </w:tc>
      </w:tr>
      <w:tr w:rsidR="00AE6867" w:rsidRPr="007F29C4" w:rsidTr="00E62D91">
        <w:trPr>
          <w:trHeight w:val="440"/>
        </w:trPr>
        <w:tc>
          <w:tcPr>
            <w:tcW w:w="1870" w:type="dxa"/>
          </w:tcPr>
          <w:p w:rsidR="00AE6867" w:rsidRPr="00350AC4" w:rsidRDefault="00AE6867" w:rsidP="002B46B6">
            <w:pPr>
              <w:pStyle w:val="a4"/>
            </w:pPr>
            <w:r w:rsidRPr="00D24F07">
              <w:t>CUST_NAME</w:t>
            </w:r>
          </w:p>
        </w:tc>
        <w:tc>
          <w:tcPr>
            <w:tcW w:w="1293" w:type="dxa"/>
          </w:tcPr>
          <w:p w:rsidR="00AE6867" w:rsidRDefault="00AE6867" w:rsidP="002B46B6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1456" w:type="dxa"/>
          </w:tcPr>
          <w:p w:rsidR="00AE6867" w:rsidRPr="00350AC4" w:rsidRDefault="00AE6867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959" w:type="dxa"/>
          </w:tcPr>
          <w:p w:rsidR="00AE6867" w:rsidRPr="00350AC4" w:rsidRDefault="00AE6867" w:rsidP="002B46B6">
            <w:pPr>
              <w:pStyle w:val="a4"/>
            </w:pPr>
          </w:p>
        </w:tc>
        <w:tc>
          <w:tcPr>
            <w:tcW w:w="737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67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:rsidR="00AE6867" w:rsidRPr="00350AC4" w:rsidRDefault="00AE6867" w:rsidP="002B46B6">
            <w:pPr>
              <w:pStyle w:val="a4"/>
            </w:pPr>
          </w:p>
        </w:tc>
      </w:tr>
      <w:tr w:rsidR="00AE6867" w:rsidRPr="007F29C4" w:rsidTr="00E62D91">
        <w:trPr>
          <w:trHeight w:val="440"/>
        </w:trPr>
        <w:tc>
          <w:tcPr>
            <w:tcW w:w="1870" w:type="dxa"/>
          </w:tcPr>
          <w:p w:rsidR="00AE6867" w:rsidRPr="00350AC4" w:rsidRDefault="00AE6867" w:rsidP="002B46B6">
            <w:pPr>
              <w:pStyle w:val="a4"/>
            </w:pPr>
            <w:r w:rsidRPr="00D24F07">
              <w:t>ID_CARD</w:t>
            </w:r>
          </w:p>
        </w:tc>
        <w:tc>
          <w:tcPr>
            <w:tcW w:w="1293" w:type="dxa"/>
          </w:tcPr>
          <w:p w:rsidR="00AE6867" w:rsidRDefault="00AE6867" w:rsidP="002B46B6">
            <w:pPr>
              <w:pStyle w:val="a4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456" w:type="dxa"/>
          </w:tcPr>
          <w:p w:rsidR="00AE6867" w:rsidRPr="00350AC4" w:rsidRDefault="00AE6867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959" w:type="dxa"/>
          </w:tcPr>
          <w:p w:rsidR="00AE6867" w:rsidRPr="00350AC4" w:rsidRDefault="00AE6867" w:rsidP="002B46B6">
            <w:pPr>
              <w:pStyle w:val="a4"/>
            </w:pPr>
          </w:p>
        </w:tc>
        <w:tc>
          <w:tcPr>
            <w:tcW w:w="737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67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:rsidR="00AE6867" w:rsidRPr="00350AC4" w:rsidRDefault="00AE6867" w:rsidP="002B46B6">
            <w:pPr>
              <w:pStyle w:val="a4"/>
            </w:pPr>
          </w:p>
        </w:tc>
      </w:tr>
      <w:tr w:rsidR="00AE6867" w:rsidRPr="007F29C4" w:rsidTr="00E62D91">
        <w:trPr>
          <w:trHeight w:val="440"/>
        </w:trPr>
        <w:tc>
          <w:tcPr>
            <w:tcW w:w="1870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STATUS</w:t>
            </w:r>
          </w:p>
        </w:tc>
        <w:tc>
          <w:tcPr>
            <w:tcW w:w="1293" w:type="dxa"/>
          </w:tcPr>
          <w:p w:rsidR="00AE6867" w:rsidRDefault="00AE6867" w:rsidP="002B46B6">
            <w:pPr>
              <w:pStyle w:val="a4"/>
            </w:pPr>
            <w:r>
              <w:rPr>
                <w:rFonts w:hint="eastAsia"/>
              </w:rPr>
              <w:t>是否有效</w:t>
            </w:r>
          </w:p>
        </w:tc>
        <w:tc>
          <w:tcPr>
            <w:tcW w:w="1456" w:type="dxa"/>
          </w:tcPr>
          <w:p w:rsidR="00AE6867" w:rsidRPr="00350AC4" w:rsidRDefault="00AE6867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959" w:type="dxa"/>
          </w:tcPr>
          <w:p w:rsidR="00AE6867" w:rsidRPr="00350AC4" w:rsidRDefault="00AE6867" w:rsidP="002B46B6">
            <w:pPr>
              <w:pStyle w:val="a4"/>
            </w:pPr>
          </w:p>
        </w:tc>
        <w:tc>
          <w:tcPr>
            <w:tcW w:w="737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67" w:type="dxa"/>
          </w:tcPr>
          <w:p w:rsidR="00AE6867" w:rsidRPr="00350AC4" w:rsidRDefault="00AE6867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:rsidR="00AE6867" w:rsidRPr="00350AC4" w:rsidRDefault="00AE6867" w:rsidP="002B46B6">
            <w:pPr>
              <w:pStyle w:val="a4"/>
            </w:pPr>
          </w:p>
        </w:tc>
      </w:tr>
    </w:tbl>
    <w:p w:rsidR="005478F4" w:rsidRPr="005478F4" w:rsidRDefault="005478F4" w:rsidP="00F66020">
      <w:pPr>
        <w:spacing w:beforeLines="100"/>
        <w:ind w:firstLineChars="200" w:firstLine="480"/>
      </w:pPr>
      <w:r>
        <w:rPr>
          <w:rFonts w:hint="eastAsia"/>
        </w:rPr>
        <w:t>新增</w:t>
      </w:r>
      <w:r w:rsidR="00AE6867">
        <w:rPr>
          <w:rFonts w:hint="eastAsia"/>
        </w:rPr>
        <w:t>/</w:t>
      </w:r>
      <w:r w:rsidR="00AE6867">
        <w:rPr>
          <w:rFonts w:hint="eastAsia"/>
        </w:rPr>
        <w:t>编辑</w:t>
      </w:r>
      <w:r>
        <w:rPr>
          <w:rFonts w:hint="eastAsia"/>
        </w:rPr>
        <w:t>页面输入项：</w:t>
      </w:r>
    </w:p>
    <w:tbl>
      <w:tblPr>
        <w:tblStyle w:val="a3"/>
        <w:tblW w:w="0" w:type="auto"/>
        <w:tblLook w:val="04A0"/>
      </w:tblPr>
      <w:tblGrid>
        <w:gridCol w:w="1870"/>
        <w:gridCol w:w="1293"/>
        <w:gridCol w:w="1456"/>
        <w:gridCol w:w="959"/>
        <w:gridCol w:w="737"/>
        <w:gridCol w:w="767"/>
        <w:gridCol w:w="1440"/>
      </w:tblGrid>
      <w:tr w:rsidR="00B63E0E" w:rsidRPr="007F29C4" w:rsidTr="00742321">
        <w:trPr>
          <w:tblHeader/>
        </w:trPr>
        <w:tc>
          <w:tcPr>
            <w:tcW w:w="1101" w:type="dxa"/>
            <w:shd w:val="clear" w:color="auto" w:fill="D9D9D9" w:themeFill="background1" w:themeFillShade="D9"/>
          </w:tcPr>
          <w:p w:rsidR="005B176E" w:rsidRPr="007F29C4" w:rsidRDefault="005B176E" w:rsidP="00646B42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603" w:type="dxa"/>
            <w:shd w:val="clear" w:color="auto" w:fill="D9D9D9" w:themeFill="background1" w:themeFillShade="D9"/>
          </w:tcPr>
          <w:p w:rsidR="005B176E" w:rsidRPr="007F29C4" w:rsidRDefault="005B176E" w:rsidP="00646B42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:rsidR="005B176E" w:rsidRPr="007F29C4" w:rsidRDefault="005B176E" w:rsidP="00646B42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056" w:type="dxa"/>
            <w:shd w:val="clear" w:color="auto" w:fill="D9D9D9" w:themeFill="background1" w:themeFillShade="D9"/>
          </w:tcPr>
          <w:p w:rsidR="005B176E" w:rsidRPr="007F29C4" w:rsidRDefault="005B176E" w:rsidP="00646B42">
            <w:pPr>
              <w:pStyle w:val="a5"/>
            </w:pPr>
            <w:r>
              <w:rPr>
                <w:rFonts w:hint="eastAsia"/>
              </w:rPr>
              <w:t>范围（精度）</w:t>
            </w:r>
          </w:p>
        </w:tc>
        <w:tc>
          <w:tcPr>
            <w:tcW w:w="840" w:type="dxa"/>
            <w:shd w:val="clear" w:color="auto" w:fill="D9D9D9" w:themeFill="background1" w:themeFillShade="D9"/>
          </w:tcPr>
          <w:p w:rsidR="005B176E" w:rsidRDefault="005B176E" w:rsidP="00646B42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881" w:type="dxa"/>
            <w:shd w:val="clear" w:color="auto" w:fill="D9D9D9" w:themeFill="background1" w:themeFillShade="D9"/>
          </w:tcPr>
          <w:p w:rsidR="005B176E" w:rsidRPr="007F29C4" w:rsidRDefault="005B176E" w:rsidP="00646B42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15" w:type="dxa"/>
            <w:shd w:val="clear" w:color="auto" w:fill="D9D9D9" w:themeFill="background1" w:themeFillShade="D9"/>
          </w:tcPr>
          <w:p w:rsidR="005B176E" w:rsidRPr="007F29C4" w:rsidRDefault="005B176E" w:rsidP="00646B42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0E0360" w:rsidRPr="007F29C4" w:rsidTr="00742321">
        <w:trPr>
          <w:trHeight w:val="440"/>
        </w:trPr>
        <w:tc>
          <w:tcPr>
            <w:tcW w:w="8522" w:type="dxa"/>
            <w:gridSpan w:val="7"/>
          </w:tcPr>
          <w:p w:rsidR="000E0360" w:rsidRPr="004C6398" w:rsidRDefault="000E0360" w:rsidP="00646B42">
            <w:pPr>
              <w:pStyle w:val="a5"/>
            </w:pPr>
            <w:r w:rsidRPr="004C6398">
              <w:rPr>
                <w:rFonts w:hint="eastAsia"/>
              </w:rPr>
              <w:t>黑名单表（</w:t>
            </w:r>
            <w:r w:rsidRPr="004C6398">
              <w:rPr>
                <w:rFonts w:hint="eastAsia"/>
              </w:rPr>
              <w:t>tb_cus_blacklist</w:t>
            </w:r>
            <w:r w:rsidRPr="004C6398">
              <w:rPr>
                <w:rFonts w:hint="eastAsia"/>
              </w:rPr>
              <w:t>）</w:t>
            </w:r>
            <w:r w:rsidR="00364282" w:rsidRPr="004C6398">
              <w:rPr>
                <w:rFonts w:hint="eastAsia"/>
              </w:rPr>
              <w:t>--</w:t>
            </w:r>
            <w:r w:rsidR="00364282" w:rsidRPr="004C6398">
              <w:rPr>
                <w:rFonts w:hint="eastAsia"/>
              </w:rPr>
              <w:t>新增</w:t>
            </w:r>
            <w:r w:rsidR="00F5306D" w:rsidRPr="004C6398">
              <w:rPr>
                <w:rFonts w:hint="eastAsia"/>
              </w:rPr>
              <w:t>表</w:t>
            </w:r>
          </w:p>
        </w:tc>
      </w:tr>
      <w:tr w:rsidR="00B63E0E" w:rsidRPr="007F29C4" w:rsidTr="00742321">
        <w:trPr>
          <w:trHeight w:val="440"/>
        </w:trPr>
        <w:tc>
          <w:tcPr>
            <w:tcW w:w="1101" w:type="dxa"/>
          </w:tcPr>
          <w:p w:rsidR="005B176E" w:rsidRPr="00350AC4" w:rsidRDefault="009B0BB7" w:rsidP="002B46B6">
            <w:pPr>
              <w:pStyle w:val="a4"/>
            </w:pPr>
            <w:r>
              <w:rPr>
                <w:rFonts w:hint="eastAsia"/>
              </w:rPr>
              <w:t>ID</w:t>
            </w:r>
          </w:p>
        </w:tc>
        <w:tc>
          <w:tcPr>
            <w:tcW w:w="1603" w:type="dxa"/>
          </w:tcPr>
          <w:p w:rsidR="005B176E" w:rsidRDefault="00B17EE9" w:rsidP="002B46B6">
            <w:pPr>
              <w:pStyle w:val="a4"/>
            </w:pPr>
            <w:r>
              <w:rPr>
                <w:rFonts w:hint="eastAsia"/>
              </w:rPr>
              <w:t>主键</w:t>
            </w:r>
          </w:p>
        </w:tc>
        <w:tc>
          <w:tcPr>
            <w:tcW w:w="1326" w:type="dxa"/>
          </w:tcPr>
          <w:p w:rsidR="005B176E" w:rsidRPr="00350AC4" w:rsidRDefault="004E3D94" w:rsidP="002B46B6">
            <w:pPr>
              <w:pStyle w:val="a4"/>
            </w:pPr>
            <w:r w:rsidRPr="004E3D94">
              <w:t>int(10)</w:t>
            </w:r>
          </w:p>
        </w:tc>
        <w:tc>
          <w:tcPr>
            <w:tcW w:w="1056" w:type="dxa"/>
          </w:tcPr>
          <w:p w:rsidR="005B176E" w:rsidRPr="00350AC4" w:rsidRDefault="005B176E" w:rsidP="002B46B6">
            <w:pPr>
              <w:pStyle w:val="a4"/>
            </w:pPr>
          </w:p>
        </w:tc>
        <w:tc>
          <w:tcPr>
            <w:tcW w:w="840" w:type="dxa"/>
          </w:tcPr>
          <w:p w:rsidR="005B176E" w:rsidRPr="00350AC4" w:rsidRDefault="00B17EE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81" w:type="dxa"/>
          </w:tcPr>
          <w:p w:rsidR="005B176E" w:rsidRPr="00350AC4" w:rsidRDefault="00A9217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5B176E" w:rsidRPr="00350AC4" w:rsidRDefault="005B176E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A16C30" w:rsidRPr="00350AC4" w:rsidRDefault="00D24F07" w:rsidP="002B46B6">
            <w:pPr>
              <w:pStyle w:val="a4"/>
            </w:pPr>
            <w:r w:rsidRPr="00D24F07">
              <w:t>CUST_NAME</w:t>
            </w:r>
          </w:p>
        </w:tc>
        <w:tc>
          <w:tcPr>
            <w:tcW w:w="1603" w:type="dxa"/>
          </w:tcPr>
          <w:p w:rsidR="00A16C30" w:rsidRDefault="00A16C30" w:rsidP="002B46B6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1326" w:type="dxa"/>
          </w:tcPr>
          <w:p w:rsidR="00A16C30" w:rsidRPr="00350AC4" w:rsidRDefault="004E3D94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1056" w:type="dxa"/>
          </w:tcPr>
          <w:p w:rsidR="00A16C30" w:rsidRPr="00350AC4" w:rsidRDefault="00A16C30" w:rsidP="002B46B6">
            <w:pPr>
              <w:pStyle w:val="a4"/>
            </w:pPr>
          </w:p>
        </w:tc>
        <w:tc>
          <w:tcPr>
            <w:tcW w:w="840" w:type="dxa"/>
          </w:tcPr>
          <w:p w:rsidR="00A16C30" w:rsidRPr="00350AC4" w:rsidRDefault="001C068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81" w:type="dxa"/>
          </w:tcPr>
          <w:p w:rsidR="00A16C30" w:rsidRPr="00350AC4" w:rsidRDefault="00A9217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A16C30" w:rsidRPr="00350AC4" w:rsidRDefault="00A16C30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9377DA" w:rsidRPr="00350AC4" w:rsidRDefault="00D24F07" w:rsidP="002B46B6">
            <w:pPr>
              <w:pStyle w:val="a4"/>
            </w:pPr>
            <w:r w:rsidRPr="00D24F07">
              <w:t>ID_CARD</w:t>
            </w:r>
          </w:p>
        </w:tc>
        <w:tc>
          <w:tcPr>
            <w:tcW w:w="1603" w:type="dxa"/>
          </w:tcPr>
          <w:p w:rsidR="009377DA" w:rsidRDefault="009377DA" w:rsidP="002B46B6">
            <w:pPr>
              <w:pStyle w:val="a4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326" w:type="dxa"/>
          </w:tcPr>
          <w:p w:rsidR="009377DA" w:rsidRPr="00350AC4" w:rsidRDefault="004E3D94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1056" w:type="dxa"/>
          </w:tcPr>
          <w:p w:rsidR="009377DA" w:rsidRPr="00350AC4" w:rsidRDefault="009377DA" w:rsidP="002B46B6">
            <w:pPr>
              <w:pStyle w:val="a4"/>
            </w:pPr>
          </w:p>
        </w:tc>
        <w:tc>
          <w:tcPr>
            <w:tcW w:w="840" w:type="dxa"/>
          </w:tcPr>
          <w:p w:rsidR="009377DA" w:rsidRPr="00350AC4" w:rsidRDefault="001C068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81" w:type="dxa"/>
          </w:tcPr>
          <w:p w:rsidR="009377DA" w:rsidRPr="00350AC4" w:rsidRDefault="00A9217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9377DA" w:rsidRPr="00350AC4" w:rsidRDefault="009377DA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9377DA" w:rsidRPr="00350AC4" w:rsidRDefault="000258DE" w:rsidP="002B46B6">
            <w:pPr>
              <w:pStyle w:val="a4"/>
            </w:pPr>
            <w:r>
              <w:rPr>
                <w:rFonts w:hint="eastAsia"/>
              </w:rPr>
              <w:t>STATUS</w:t>
            </w:r>
          </w:p>
        </w:tc>
        <w:tc>
          <w:tcPr>
            <w:tcW w:w="1603" w:type="dxa"/>
          </w:tcPr>
          <w:p w:rsidR="009377DA" w:rsidRDefault="009377DA" w:rsidP="002B46B6">
            <w:pPr>
              <w:pStyle w:val="a4"/>
            </w:pPr>
            <w:r>
              <w:rPr>
                <w:rFonts w:hint="eastAsia"/>
              </w:rPr>
              <w:t>是否有效</w:t>
            </w:r>
          </w:p>
        </w:tc>
        <w:tc>
          <w:tcPr>
            <w:tcW w:w="1326" w:type="dxa"/>
          </w:tcPr>
          <w:p w:rsidR="009377DA" w:rsidRPr="00350AC4" w:rsidRDefault="004E3D94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1056" w:type="dxa"/>
          </w:tcPr>
          <w:p w:rsidR="009377DA" w:rsidRPr="00350AC4" w:rsidRDefault="009377DA" w:rsidP="002B46B6">
            <w:pPr>
              <w:pStyle w:val="a4"/>
            </w:pPr>
          </w:p>
        </w:tc>
        <w:tc>
          <w:tcPr>
            <w:tcW w:w="840" w:type="dxa"/>
          </w:tcPr>
          <w:p w:rsidR="009377DA" w:rsidRPr="00350AC4" w:rsidRDefault="001C068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81" w:type="dxa"/>
          </w:tcPr>
          <w:p w:rsidR="009377DA" w:rsidRPr="00350AC4" w:rsidRDefault="00A9217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9377DA" w:rsidRPr="00350AC4" w:rsidRDefault="009377DA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9377DA" w:rsidRPr="00350AC4" w:rsidRDefault="00CA0AE7" w:rsidP="002B46B6">
            <w:pPr>
              <w:pStyle w:val="a4"/>
            </w:pPr>
            <w:r w:rsidRPr="00CA0AE7">
              <w:t>GENDER</w:t>
            </w:r>
          </w:p>
        </w:tc>
        <w:tc>
          <w:tcPr>
            <w:tcW w:w="1603" w:type="dxa"/>
          </w:tcPr>
          <w:p w:rsidR="009377DA" w:rsidRDefault="009377DA" w:rsidP="002B46B6">
            <w:pPr>
              <w:pStyle w:val="a4"/>
            </w:pPr>
            <w:r>
              <w:rPr>
                <w:rFonts w:hint="eastAsia"/>
              </w:rPr>
              <w:t>性别</w:t>
            </w:r>
          </w:p>
        </w:tc>
        <w:tc>
          <w:tcPr>
            <w:tcW w:w="1326" w:type="dxa"/>
          </w:tcPr>
          <w:p w:rsidR="009377DA" w:rsidRPr="00350AC4" w:rsidRDefault="004E3D94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1056" w:type="dxa"/>
          </w:tcPr>
          <w:p w:rsidR="009377DA" w:rsidRPr="00350AC4" w:rsidRDefault="009377DA" w:rsidP="002B46B6">
            <w:pPr>
              <w:pStyle w:val="a4"/>
            </w:pPr>
          </w:p>
        </w:tc>
        <w:tc>
          <w:tcPr>
            <w:tcW w:w="840" w:type="dxa"/>
          </w:tcPr>
          <w:p w:rsidR="009377DA" w:rsidRPr="00350AC4" w:rsidRDefault="001C068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81" w:type="dxa"/>
          </w:tcPr>
          <w:p w:rsidR="009377DA" w:rsidRPr="00350AC4" w:rsidRDefault="00A9217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9377DA" w:rsidRPr="00350AC4" w:rsidRDefault="009377DA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9377DA" w:rsidRPr="00350AC4" w:rsidRDefault="00CA0AE7" w:rsidP="002B46B6">
            <w:pPr>
              <w:pStyle w:val="a4"/>
            </w:pPr>
            <w:r w:rsidRPr="00CA0AE7">
              <w:t>MOBILE</w:t>
            </w:r>
          </w:p>
        </w:tc>
        <w:tc>
          <w:tcPr>
            <w:tcW w:w="1603" w:type="dxa"/>
          </w:tcPr>
          <w:p w:rsidR="009377DA" w:rsidRDefault="009377DA" w:rsidP="002B46B6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1326" w:type="dxa"/>
          </w:tcPr>
          <w:p w:rsidR="009377DA" w:rsidRPr="00350AC4" w:rsidRDefault="004E3D94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1056" w:type="dxa"/>
          </w:tcPr>
          <w:p w:rsidR="009377DA" w:rsidRPr="00350AC4" w:rsidRDefault="009377DA" w:rsidP="002B46B6">
            <w:pPr>
              <w:pStyle w:val="a4"/>
            </w:pPr>
          </w:p>
        </w:tc>
        <w:tc>
          <w:tcPr>
            <w:tcW w:w="840" w:type="dxa"/>
          </w:tcPr>
          <w:p w:rsidR="009377DA" w:rsidRPr="00350AC4" w:rsidRDefault="001C068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81" w:type="dxa"/>
          </w:tcPr>
          <w:p w:rsidR="009377DA" w:rsidRPr="00350AC4" w:rsidRDefault="00A9217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9377DA" w:rsidRPr="00350AC4" w:rsidRDefault="009377DA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B17EE9" w:rsidRPr="00350AC4" w:rsidRDefault="0058625D" w:rsidP="002B46B6">
            <w:pPr>
              <w:pStyle w:val="a4"/>
            </w:pPr>
            <w:r>
              <w:rPr>
                <w:rFonts w:hint="eastAsia"/>
              </w:rPr>
              <w:t>DEL</w:t>
            </w:r>
            <w:r w:rsidRPr="0058625D">
              <w:t>_RSN</w:t>
            </w:r>
          </w:p>
        </w:tc>
        <w:tc>
          <w:tcPr>
            <w:tcW w:w="1603" w:type="dxa"/>
          </w:tcPr>
          <w:p w:rsidR="00B17EE9" w:rsidRDefault="00C224D2" w:rsidP="002B46B6">
            <w:pPr>
              <w:pStyle w:val="a4"/>
            </w:pPr>
            <w:r>
              <w:rPr>
                <w:rFonts w:hint="eastAsia"/>
              </w:rPr>
              <w:t>注销原因</w:t>
            </w:r>
          </w:p>
        </w:tc>
        <w:tc>
          <w:tcPr>
            <w:tcW w:w="1326" w:type="dxa"/>
          </w:tcPr>
          <w:p w:rsidR="00B17EE9" w:rsidRPr="00350AC4" w:rsidRDefault="00B63E0E" w:rsidP="002B46B6">
            <w:pPr>
              <w:pStyle w:val="a4"/>
            </w:pPr>
            <w:r>
              <w:rPr>
                <w:rFonts w:hint="eastAsia"/>
              </w:rPr>
              <w:t>varchar</w:t>
            </w:r>
            <w:r w:rsidRPr="00B63E0E">
              <w:t>(250)</w:t>
            </w:r>
          </w:p>
        </w:tc>
        <w:tc>
          <w:tcPr>
            <w:tcW w:w="1056" w:type="dxa"/>
          </w:tcPr>
          <w:p w:rsidR="00B17EE9" w:rsidRPr="00350AC4" w:rsidRDefault="00B17EE9" w:rsidP="002B46B6">
            <w:pPr>
              <w:pStyle w:val="a4"/>
            </w:pPr>
          </w:p>
        </w:tc>
        <w:tc>
          <w:tcPr>
            <w:tcW w:w="840" w:type="dxa"/>
          </w:tcPr>
          <w:p w:rsidR="00B17EE9" w:rsidRPr="00350AC4" w:rsidRDefault="001C068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81" w:type="dxa"/>
          </w:tcPr>
          <w:p w:rsidR="00B17EE9" w:rsidRPr="00350AC4" w:rsidRDefault="00A9217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715" w:type="dxa"/>
          </w:tcPr>
          <w:p w:rsidR="00B17EE9" w:rsidRPr="00350AC4" w:rsidRDefault="00C224D2" w:rsidP="002B46B6">
            <w:pPr>
              <w:pStyle w:val="a4"/>
            </w:pPr>
            <w:r>
              <w:rPr>
                <w:rFonts w:hint="eastAsia"/>
              </w:rPr>
              <w:t>新增时不显示；编辑页面条件显示；</w:t>
            </w: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B17EE9" w:rsidRPr="00350AC4" w:rsidRDefault="00290893" w:rsidP="002B46B6">
            <w:pPr>
              <w:pStyle w:val="a4"/>
            </w:pPr>
            <w:r w:rsidRPr="00290893">
              <w:t>CREATE_USER</w:t>
            </w:r>
          </w:p>
        </w:tc>
        <w:tc>
          <w:tcPr>
            <w:tcW w:w="1603" w:type="dxa"/>
          </w:tcPr>
          <w:p w:rsidR="00B17EE9" w:rsidRDefault="000845C0" w:rsidP="002B46B6">
            <w:pPr>
              <w:pStyle w:val="a4"/>
            </w:pPr>
            <w:r>
              <w:rPr>
                <w:rFonts w:hint="eastAsia"/>
              </w:rPr>
              <w:t>录入人</w:t>
            </w:r>
          </w:p>
        </w:tc>
        <w:tc>
          <w:tcPr>
            <w:tcW w:w="1326" w:type="dxa"/>
          </w:tcPr>
          <w:p w:rsidR="00B17EE9" w:rsidRPr="00350AC4" w:rsidRDefault="00153759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1056" w:type="dxa"/>
          </w:tcPr>
          <w:p w:rsidR="00B17EE9" w:rsidRPr="00350AC4" w:rsidRDefault="00B17EE9" w:rsidP="002B46B6">
            <w:pPr>
              <w:pStyle w:val="a4"/>
            </w:pPr>
          </w:p>
        </w:tc>
        <w:tc>
          <w:tcPr>
            <w:tcW w:w="840" w:type="dxa"/>
          </w:tcPr>
          <w:p w:rsidR="00B17EE9" w:rsidRPr="00350AC4" w:rsidRDefault="001C068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81" w:type="dxa"/>
          </w:tcPr>
          <w:p w:rsidR="00B17EE9" w:rsidRPr="00350AC4" w:rsidRDefault="00D9166A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B17EE9" w:rsidRPr="00350AC4" w:rsidRDefault="00B17EE9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B17EE9" w:rsidRPr="00350AC4" w:rsidRDefault="00290893" w:rsidP="002B46B6">
            <w:pPr>
              <w:pStyle w:val="a4"/>
            </w:pPr>
            <w:r w:rsidRPr="00290893">
              <w:t>CREATE_TIME</w:t>
            </w:r>
          </w:p>
        </w:tc>
        <w:tc>
          <w:tcPr>
            <w:tcW w:w="1603" w:type="dxa"/>
          </w:tcPr>
          <w:p w:rsidR="00B17EE9" w:rsidRDefault="000845C0" w:rsidP="002B46B6">
            <w:pPr>
              <w:pStyle w:val="a4"/>
            </w:pPr>
            <w:r>
              <w:rPr>
                <w:rFonts w:hint="eastAsia"/>
              </w:rPr>
              <w:t>录入时间</w:t>
            </w:r>
          </w:p>
        </w:tc>
        <w:tc>
          <w:tcPr>
            <w:tcW w:w="1326" w:type="dxa"/>
          </w:tcPr>
          <w:p w:rsidR="00B17EE9" w:rsidRPr="00350AC4" w:rsidRDefault="00153759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1056" w:type="dxa"/>
          </w:tcPr>
          <w:p w:rsidR="00B17EE9" w:rsidRPr="00350AC4" w:rsidRDefault="00B17EE9" w:rsidP="002B46B6">
            <w:pPr>
              <w:pStyle w:val="a4"/>
            </w:pPr>
          </w:p>
        </w:tc>
        <w:tc>
          <w:tcPr>
            <w:tcW w:w="840" w:type="dxa"/>
          </w:tcPr>
          <w:p w:rsidR="00B17EE9" w:rsidRPr="00350AC4" w:rsidRDefault="001C068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81" w:type="dxa"/>
          </w:tcPr>
          <w:p w:rsidR="00B17EE9" w:rsidRPr="00350AC4" w:rsidRDefault="00D9166A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B17EE9" w:rsidRPr="00350AC4" w:rsidRDefault="00B17EE9" w:rsidP="002B46B6">
            <w:pPr>
              <w:pStyle w:val="a4"/>
            </w:pPr>
          </w:p>
        </w:tc>
      </w:tr>
      <w:tr w:rsidR="0058625D" w:rsidRPr="007F29C4" w:rsidTr="00742321">
        <w:trPr>
          <w:trHeight w:val="440"/>
        </w:trPr>
        <w:tc>
          <w:tcPr>
            <w:tcW w:w="1101" w:type="dxa"/>
          </w:tcPr>
          <w:p w:rsidR="00B17EE9" w:rsidRPr="00350AC4" w:rsidRDefault="00290893" w:rsidP="002B46B6">
            <w:pPr>
              <w:pStyle w:val="a4"/>
            </w:pPr>
            <w:r w:rsidRPr="00290893">
              <w:t>UPDATE_USER</w:t>
            </w:r>
          </w:p>
        </w:tc>
        <w:tc>
          <w:tcPr>
            <w:tcW w:w="1603" w:type="dxa"/>
          </w:tcPr>
          <w:p w:rsidR="00B17EE9" w:rsidRDefault="000845C0" w:rsidP="002B46B6">
            <w:pPr>
              <w:pStyle w:val="a4"/>
            </w:pPr>
            <w:r>
              <w:rPr>
                <w:rFonts w:hint="eastAsia"/>
              </w:rPr>
              <w:t>最后更新人</w:t>
            </w:r>
          </w:p>
        </w:tc>
        <w:tc>
          <w:tcPr>
            <w:tcW w:w="1326" w:type="dxa"/>
          </w:tcPr>
          <w:p w:rsidR="00B17EE9" w:rsidRPr="00350AC4" w:rsidRDefault="00153759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1056" w:type="dxa"/>
          </w:tcPr>
          <w:p w:rsidR="00B17EE9" w:rsidRPr="00350AC4" w:rsidRDefault="00B17EE9" w:rsidP="002B46B6">
            <w:pPr>
              <w:pStyle w:val="a4"/>
            </w:pPr>
          </w:p>
        </w:tc>
        <w:tc>
          <w:tcPr>
            <w:tcW w:w="840" w:type="dxa"/>
          </w:tcPr>
          <w:p w:rsidR="00B17EE9" w:rsidRPr="00350AC4" w:rsidRDefault="001C068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81" w:type="dxa"/>
          </w:tcPr>
          <w:p w:rsidR="00B17EE9" w:rsidRPr="00350AC4" w:rsidRDefault="00D9166A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B17EE9" w:rsidRPr="00350AC4" w:rsidRDefault="00B17EE9" w:rsidP="002B46B6">
            <w:pPr>
              <w:pStyle w:val="a4"/>
            </w:pPr>
          </w:p>
        </w:tc>
      </w:tr>
      <w:tr w:rsidR="000845C0" w:rsidRPr="007F29C4" w:rsidTr="00742321">
        <w:trPr>
          <w:trHeight w:val="440"/>
        </w:trPr>
        <w:tc>
          <w:tcPr>
            <w:tcW w:w="1101" w:type="dxa"/>
          </w:tcPr>
          <w:p w:rsidR="000845C0" w:rsidRPr="00350AC4" w:rsidRDefault="00290893" w:rsidP="002B46B6">
            <w:pPr>
              <w:pStyle w:val="a4"/>
            </w:pPr>
            <w:r w:rsidRPr="00290893">
              <w:t>UPDATE_TIME</w:t>
            </w:r>
          </w:p>
        </w:tc>
        <w:tc>
          <w:tcPr>
            <w:tcW w:w="1603" w:type="dxa"/>
          </w:tcPr>
          <w:p w:rsidR="000845C0" w:rsidRDefault="000845C0" w:rsidP="002B46B6">
            <w:pPr>
              <w:pStyle w:val="a4"/>
            </w:pPr>
            <w:r>
              <w:rPr>
                <w:rFonts w:hint="eastAsia"/>
              </w:rPr>
              <w:t>最后更新时间</w:t>
            </w:r>
          </w:p>
        </w:tc>
        <w:tc>
          <w:tcPr>
            <w:tcW w:w="1326" w:type="dxa"/>
          </w:tcPr>
          <w:p w:rsidR="000845C0" w:rsidRPr="00350AC4" w:rsidRDefault="00153759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1056" w:type="dxa"/>
          </w:tcPr>
          <w:p w:rsidR="000845C0" w:rsidRPr="00350AC4" w:rsidRDefault="000845C0" w:rsidP="002B46B6">
            <w:pPr>
              <w:pStyle w:val="a4"/>
            </w:pPr>
          </w:p>
        </w:tc>
        <w:tc>
          <w:tcPr>
            <w:tcW w:w="840" w:type="dxa"/>
          </w:tcPr>
          <w:p w:rsidR="000845C0" w:rsidRPr="00350AC4" w:rsidRDefault="001C068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81" w:type="dxa"/>
          </w:tcPr>
          <w:p w:rsidR="000845C0" w:rsidRPr="00350AC4" w:rsidRDefault="00D9166A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15" w:type="dxa"/>
          </w:tcPr>
          <w:p w:rsidR="000845C0" w:rsidRPr="00350AC4" w:rsidRDefault="000845C0" w:rsidP="002B46B6">
            <w:pPr>
              <w:pStyle w:val="a4"/>
            </w:pPr>
          </w:p>
        </w:tc>
      </w:tr>
    </w:tbl>
    <w:p w:rsidR="005B176E" w:rsidRDefault="00555617" w:rsidP="00F66020">
      <w:pPr>
        <w:spacing w:beforeLines="100"/>
        <w:ind w:firstLineChars="200" w:firstLine="480"/>
      </w:pPr>
      <w:r>
        <w:rPr>
          <w:rFonts w:hint="eastAsia"/>
        </w:rPr>
        <w:lastRenderedPageBreak/>
        <w:t>编辑页面黑名单详情列表录入项：</w:t>
      </w:r>
    </w:p>
    <w:tbl>
      <w:tblPr>
        <w:tblStyle w:val="a3"/>
        <w:tblW w:w="0" w:type="auto"/>
        <w:tblLayout w:type="fixed"/>
        <w:tblLook w:val="04A0"/>
      </w:tblPr>
      <w:tblGrid>
        <w:gridCol w:w="1870"/>
        <w:gridCol w:w="1127"/>
        <w:gridCol w:w="1456"/>
        <w:gridCol w:w="907"/>
        <w:gridCol w:w="985"/>
        <w:gridCol w:w="851"/>
        <w:gridCol w:w="1326"/>
      </w:tblGrid>
      <w:tr w:rsidR="00EA5799" w:rsidRPr="007F29C4" w:rsidTr="008D3179">
        <w:trPr>
          <w:tblHeader/>
        </w:trPr>
        <w:tc>
          <w:tcPr>
            <w:tcW w:w="1870" w:type="dxa"/>
            <w:shd w:val="clear" w:color="auto" w:fill="D9D9D9" w:themeFill="background1" w:themeFillShade="D9"/>
          </w:tcPr>
          <w:p w:rsidR="000D07C4" w:rsidRPr="007F29C4" w:rsidRDefault="000D07C4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127" w:type="dxa"/>
            <w:shd w:val="clear" w:color="auto" w:fill="D9D9D9" w:themeFill="background1" w:themeFillShade="D9"/>
          </w:tcPr>
          <w:p w:rsidR="000D07C4" w:rsidRPr="007F29C4" w:rsidRDefault="000D07C4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56" w:type="dxa"/>
            <w:shd w:val="clear" w:color="auto" w:fill="D9D9D9" w:themeFill="background1" w:themeFillShade="D9"/>
          </w:tcPr>
          <w:p w:rsidR="000D07C4" w:rsidRPr="007F29C4" w:rsidRDefault="000D07C4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907" w:type="dxa"/>
            <w:shd w:val="clear" w:color="auto" w:fill="D9D9D9" w:themeFill="background1" w:themeFillShade="D9"/>
          </w:tcPr>
          <w:p w:rsidR="000D07C4" w:rsidRPr="007F29C4" w:rsidRDefault="000D07C4" w:rsidP="002B46B6">
            <w:pPr>
              <w:pStyle w:val="a5"/>
            </w:pPr>
            <w:r>
              <w:rPr>
                <w:rFonts w:hint="eastAsia"/>
              </w:rPr>
              <w:t>范围（精度）</w:t>
            </w:r>
          </w:p>
        </w:tc>
        <w:tc>
          <w:tcPr>
            <w:tcW w:w="985" w:type="dxa"/>
            <w:shd w:val="clear" w:color="auto" w:fill="D9D9D9" w:themeFill="background1" w:themeFillShade="D9"/>
          </w:tcPr>
          <w:p w:rsidR="000D07C4" w:rsidRDefault="000D07C4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851" w:type="dxa"/>
            <w:shd w:val="clear" w:color="auto" w:fill="D9D9D9" w:themeFill="background1" w:themeFillShade="D9"/>
          </w:tcPr>
          <w:p w:rsidR="000D07C4" w:rsidRPr="007F29C4" w:rsidRDefault="000D07C4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:rsidR="000D07C4" w:rsidRPr="007F29C4" w:rsidRDefault="000D07C4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0D07C4" w:rsidRPr="007F29C4" w:rsidTr="002E0F52">
        <w:trPr>
          <w:trHeight w:val="440"/>
        </w:trPr>
        <w:tc>
          <w:tcPr>
            <w:tcW w:w="8522" w:type="dxa"/>
            <w:gridSpan w:val="7"/>
          </w:tcPr>
          <w:p w:rsidR="000D07C4" w:rsidRPr="004C6398" w:rsidRDefault="000D07C4" w:rsidP="00646B42">
            <w:pPr>
              <w:pStyle w:val="a5"/>
            </w:pPr>
            <w:r w:rsidRPr="004C6398">
              <w:rPr>
                <w:rFonts w:hint="eastAsia"/>
              </w:rPr>
              <w:t>黑名单</w:t>
            </w:r>
            <w:r w:rsidR="00656E6B">
              <w:rPr>
                <w:rFonts w:hint="eastAsia"/>
              </w:rPr>
              <w:t>详情</w:t>
            </w:r>
            <w:r w:rsidRPr="004C6398">
              <w:rPr>
                <w:rFonts w:hint="eastAsia"/>
              </w:rPr>
              <w:t>表（</w:t>
            </w:r>
            <w:r w:rsidRPr="004C6398">
              <w:rPr>
                <w:rFonts w:hint="eastAsia"/>
              </w:rPr>
              <w:t>tb_cus_blacklist</w:t>
            </w:r>
            <w:r w:rsidR="002911BD">
              <w:rPr>
                <w:rFonts w:hint="eastAsia"/>
              </w:rPr>
              <w:t>detail</w:t>
            </w:r>
            <w:r w:rsidRPr="004C6398">
              <w:rPr>
                <w:rFonts w:hint="eastAsia"/>
              </w:rPr>
              <w:t>）</w:t>
            </w:r>
            <w:r w:rsidRPr="004C6398">
              <w:rPr>
                <w:rFonts w:hint="eastAsia"/>
              </w:rPr>
              <w:t>--</w:t>
            </w:r>
            <w:r w:rsidRPr="004C6398">
              <w:rPr>
                <w:rFonts w:hint="eastAsia"/>
              </w:rPr>
              <w:t>新增表</w:t>
            </w:r>
          </w:p>
        </w:tc>
      </w:tr>
      <w:tr w:rsidR="00EA5799" w:rsidRPr="007F29C4" w:rsidTr="008D3179">
        <w:trPr>
          <w:trHeight w:val="440"/>
        </w:trPr>
        <w:tc>
          <w:tcPr>
            <w:tcW w:w="1870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ID</w:t>
            </w:r>
          </w:p>
        </w:tc>
        <w:tc>
          <w:tcPr>
            <w:tcW w:w="1127" w:type="dxa"/>
          </w:tcPr>
          <w:p w:rsidR="000D07C4" w:rsidRDefault="000D07C4" w:rsidP="002B46B6">
            <w:pPr>
              <w:pStyle w:val="a4"/>
            </w:pPr>
            <w:r>
              <w:rPr>
                <w:rFonts w:hint="eastAsia"/>
              </w:rPr>
              <w:t>主键</w:t>
            </w:r>
          </w:p>
        </w:tc>
        <w:tc>
          <w:tcPr>
            <w:tcW w:w="1456" w:type="dxa"/>
          </w:tcPr>
          <w:p w:rsidR="000D07C4" w:rsidRPr="00350AC4" w:rsidRDefault="000D07C4" w:rsidP="002B46B6">
            <w:pPr>
              <w:pStyle w:val="a4"/>
            </w:pPr>
            <w:r w:rsidRPr="004E3D94">
              <w:t>int(10)</w:t>
            </w:r>
          </w:p>
        </w:tc>
        <w:tc>
          <w:tcPr>
            <w:tcW w:w="907" w:type="dxa"/>
          </w:tcPr>
          <w:p w:rsidR="000D07C4" w:rsidRPr="00350AC4" w:rsidRDefault="000D07C4" w:rsidP="002B46B6">
            <w:pPr>
              <w:pStyle w:val="a4"/>
            </w:pPr>
          </w:p>
        </w:tc>
        <w:tc>
          <w:tcPr>
            <w:tcW w:w="985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51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0D07C4" w:rsidRPr="00350AC4" w:rsidRDefault="000D07C4" w:rsidP="002B46B6">
            <w:pPr>
              <w:pStyle w:val="a4"/>
            </w:pPr>
          </w:p>
        </w:tc>
      </w:tr>
      <w:tr w:rsidR="000D07C4" w:rsidRPr="007F29C4" w:rsidTr="008D3179">
        <w:trPr>
          <w:trHeight w:val="440"/>
        </w:trPr>
        <w:tc>
          <w:tcPr>
            <w:tcW w:w="1870" w:type="dxa"/>
          </w:tcPr>
          <w:p w:rsidR="000D07C4" w:rsidRPr="00350AC4" w:rsidRDefault="00C721AC" w:rsidP="002B46B6">
            <w:pPr>
              <w:pStyle w:val="a4"/>
            </w:pPr>
            <w:r>
              <w:rPr>
                <w:rFonts w:hint="eastAsia"/>
              </w:rPr>
              <w:t>BLACKID</w:t>
            </w:r>
          </w:p>
        </w:tc>
        <w:tc>
          <w:tcPr>
            <w:tcW w:w="1127" w:type="dxa"/>
          </w:tcPr>
          <w:p w:rsidR="000D07C4" w:rsidRDefault="007F0B98" w:rsidP="002B46B6">
            <w:pPr>
              <w:pStyle w:val="a4"/>
            </w:pPr>
            <w:r>
              <w:rPr>
                <w:rFonts w:hint="eastAsia"/>
              </w:rPr>
              <w:t>黑名单</w:t>
            </w:r>
            <w:r w:rsidR="004724EC">
              <w:rPr>
                <w:rFonts w:hint="eastAsia"/>
              </w:rPr>
              <w:t>ID</w:t>
            </w:r>
          </w:p>
        </w:tc>
        <w:tc>
          <w:tcPr>
            <w:tcW w:w="1456" w:type="dxa"/>
          </w:tcPr>
          <w:p w:rsidR="000D07C4" w:rsidRPr="00350AC4" w:rsidRDefault="004155F3" w:rsidP="002B46B6">
            <w:pPr>
              <w:pStyle w:val="a4"/>
            </w:pPr>
            <w:r>
              <w:rPr>
                <w:rFonts w:hint="eastAsia"/>
              </w:rPr>
              <w:t>int(10)</w:t>
            </w:r>
          </w:p>
        </w:tc>
        <w:tc>
          <w:tcPr>
            <w:tcW w:w="907" w:type="dxa"/>
          </w:tcPr>
          <w:p w:rsidR="000D07C4" w:rsidRPr="00350AC4" w:rsidRDefault="000D07C4" w:rsidP="002B46B6">
            <w:pPr>
              <w:pStyle w:val="a4"/>
            </w:pPr>
          </w:p>
        </w:tc>
        <w:tc>
          <w:tcPr>
            <w:tcW w:w="985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51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0D07C4" w:rsidRPr="00350AC4" w:rsidRDefault="00EA5799" w:rsidP="002B46B6">
            <w:pPr>
              <w:pStyle w:val="a4"/>
            </w:pP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tb_cus_blacklist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关联</w:t>
            </w:r>
          </w:p>
        </w:tc>
      </w:tr>
      <w:tr w:rsidR="000D07C4" w:rsidRPr="007F29C4" w:rsidTr="008D3179">
        <w:trPr>
          <w:trHeight w:val="440"/>
        </w:trPr>
        <w:tc>
          <w:tcPr>
            <w:tcW w:w="1870" w:type="dxa"/>
          </w:tcPr>
          <w:p w:rsidR="000D07C4" w:rsidRPr="00350AC4" w:rsidRDefault="00F90829" w:rsidP="002B46B6">
            <w:pPr>
              <w:pStyle w:val="a4"/>
            </w:pPr>
            <w:r>
              <w:rPr>
                <w:rFonts w:hint="eastAsia"/>
              </w:rPr>
              <w:t>BLACK_</w:t>
            </w:r>
            <w:r w:rsidR="006A5D8C">
              <w:rPr>
                <w:rFonts w:hint="eastAsia"/>
              </w:rPr>
              <w:t>STATUS</w:t>
            </w:r>
          </w:p>
        </w:tc>
        <w:tc>
          <w:tcPr>
            <w:tcW w:w="1127" w:type="dxa"/>
          </w:tcPr>
          <w:p w:rsidR="000D07C4" w:rsidRDefault="000D07C4" w:rsidP="002B46B6">
            <w:pPr>
              <w:pStyle w:val="a4"/>
            </w:pPr>
            <w:r>
              <w:rPr>
                <w:rFonts w:hint="eastAsia"/>
              </w:rPr>
              <w:t>是否有效</w:t>
            </w:r>
          </w:p>
        </w:tc>
        <w:tc>
          <w:tcPr>
            <w:tcW w:w="1456" w:type="dxa"/>
          </w:tcPr>
          <w:p w:rsidR="000D07C4" w:rsidRPr="00350AC4" w:rsidRDefault="000D07C4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907" w:type="dxa"/>
          </w:tcPr>
          <w:p w:rsidR="000D07C4" w:rsidRPr="00350AC4" w:rsidRDefault="000D07C4" w:rsidP="002B46B6">
            <w:pPr>
              <w:pStyle w:val="a4"/>
            </w:pPr>
          </w:p>
        </w:tc>
        <w:tc>
          <w:tcPr>
            <w:tcW w:w="985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51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0D07C4" w:rsidRPr="00350AC4" w:rsidRDefault="000D07C4" w:rsidP="002B46B6">
            <w:pPr>
              <w:pStyle w:val="a4"/>
            </w:pPr>
          </w:p>
        </w:tc>
      </w:tr>
      <w:tr w:rsidR="000D07C4" w:rsidRPr="007F29C4" w:rsidTr="008D3179">
        <w:trPr>
          <w:trHeight w:val="440"/>
        </w:trPr>
        <w:tc>
          <w:tcPr>
            <w:tcW w:w="1870" w:type="dxa"/>
          </w:tcPr>
          <w:p w:rsidR="000D07C4" w:rsidRPr="00350AC4" w:rsidRDefault="00235156" w:rsidP="002B46B6">
            <w:pPr>
              <w:pStyle w:val="a4"/>
            </w:pPr>
            <w:r>
              <w:rPr>
                <w:rFonts w:hint="eastAsia"/>
              </w:rPr>
              <w:t>INSERT_TYPE</w:t>
            </w:r>
          </w:p>
        </w:tc>
        <w:tc>
          <w:tcPr>
            <w:tcW w:w="1127" w:type="dxa"/>
          </w:tcPr>
          <w:p w:rsidR="000D07C4" w:rsidRDefault="000258DE" w:rsidP="002B46B6">
            <w:pPr>
              <w:pStyle w:val="a4"/>
            </w:pPr>
            <w:r>
              <w:rPr>
                <w:rFonts w:hint="eastAsia"/>
              </w:rPr>
              <w:t>录入方式</w:t>
            </w:r>
          </w:p>
        </w:tc>
        <w:tc>
          <w:tcPr>
            <w:tcW w:w="1456" w:type="dxa"/>
          </w:tcPr>
          <w:p w:rsidR="000D07C4" w:rsidRPr="00350AC4" w:rsidRDefault="002A0B7C" w:rsidP="002B46B6">
            <w:pPr>
              <w:pStyle w:val="a4"/>
            </w:pPr>
            <w:r>
              <w:rPr>
                <w:rFonts w:hint="eastAsia"/>
              </w:rPr>
              <w:t>varchar(2)</w:t>
            </w:r>
          </w:p>
        </w:tc>
        <w:tc>
          <w:tcPr>
            <w:tcW w:w="907" w:type="dxa"/>
          </w:tcPr>
          <w:p w:rsidR="000D07C4" w:rsidRPr="00350AC4" w:rsidRDefault="000D07C4" w:rsidP="002B46B6">
            <w:pPr>
              <w:pStyle w:val="a4"/>
            </w:pPr>
          </w:p>
        </w:tc>
        <w:tc>
          <w:tcPr>
            <w:tcW w:w="985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51" w:type="dxa"/>
          </w:tcPr>
          <w:p w:rsidR="000D07C4" w:rsidRPr="00350AC4" w:rsidRDefault="000D07C4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0D07C4" w:rsidRPr="00350AC4" w:rsidRDefault="004155F3" w:rsidP="002B46B6">
            <w:pPr>
              <w:pStyle w:val="a4"/>
            </w:pPr>
            <w:r>
              <w:rPr>
                <w:rFonts w:hint="eastAsia"/>
              </w:rPr>
              <w:t>字典：新增、导入</w:t>
            </w:r>
          </w:p>
        </w:tc>
      </w:tr>
      <w:tr w:rsidR="00E62B7E" w:rsidRPr="007F29C4" w:rsidTr="008D3179">
        <w:trPr>
          <w:trHeight w:val="440"/>
        </w:trPr>
        <w:tc>
          <w:tcPr>
            <w:tcW w:w="1870" w:type="dxa"/>
          </w:tcPr>
          <w:p w:rsidR="00E62B7E" w:rsidRPr="00CA0AE7" w:rsidRDefault="00235156" w:rsidP="002B46B6">
            <w:pPr>
              <w:pStyle w:val="a4"/>
            </w:pPr>
            <w:r>
              <w:rPr>
                <w:rFonts w:hint="eastAsia"/>
              </w:rPr>
              <w:t>DATA_SOURCE</w:t>
            </w:r>
          </w:p>
        </w:tc>
        <w:tc>
          <w:tcPr>
            <w:tcW w:w="1127" w:type="dxa"/>
          </w:tcPr>
          <w:p w:rsidR="00E62B7E" w:rsidRDefault="00E62B7E" w:rsidP="002B46B6">
            <w:pPr>
              <w:pStyle w:val="a4"/>
            </w:pPr>
            <w:r>
              <w:rPr>
                <w:rFonts w:hint="eastAsia"/>
              </w:rPr>
              <w:t>数据来源</w:t>
            </w:r>
          </w:p>
        </w:tc>
        <w:tc>
          <w:tcPr>
            <w:tcW w:w="1456" w:type="dxa"/>
          </w:tcPr>
          <w:p w:rsidR="00E62B7E" w:rsidRPr="00350AC4" w:rsidRDefault="00E62B7E" w:rsidP="002B46B6">
            <w:pPr>
              <w:pStyle w:val="a4"/>
            </w:pPr>
            <w:r>
              <w:rPr>
                <w:rFonts w:hint="eastAsia"/>
              </w:rPr>
              <w:t>varchar(2)</w:t>
            </w:r>
          </w:p>
        </w:tc>
        <w:tc>
          <w:tcPr>
            <w:tcW w:w="907" w:type="dxa"/>
          </w:tcPr>
          <w:p w:rsidR="00E62B7E" w:rsidRPr="00350AC4" w:rsidRDefault="00E62B7E" w:rsidP="002B46B6">
            <w:pPr>
              <w:pStyle w:val="a4"/>
            </w:pPr>
          </w:p>
        </w:tc>
        <w:tc>
          <w:tcPr>
            <w:tcW w:w="985" w:type="dxa"/>
          </w:tcPr>
          <w:p w:rsidR="00E62B7E" w:rsidRDefault="00E62B7E" w:rsidP="002B46B6">
            <w:pPr>
              <w:pStyle w:val="a4"/>
            </w:pPr>
          </w:p>
        </w:tc>
        <w:tc>
          <w:tcPr>
            <w:tcW w:w="851" w:type="dxa"/>
          </w:tcPr>
          <w:p w:rsidR="00E62B7E" w:rsidRDefault="00E62B7E" w:rsidP="002B46B6">
            <w:pPr>
              <w:pStyle w:val="a4"/>
            </w:pPr>
          </w:p>
        </w:tc>
        <w:tc>
          <w:tcPr>
            <w:tcW w:w="1326" w:type="dxa"/>
          </w:tcPr>
          <w:p w:rsidR="00E62B7E" w:rsidRDefault="00E62B7E" w:rsidP="002B46B6">
            <w:pPr>
              <w:pStyle w:val="a4"/>
            </w:pPr>
            <w:r>
              <w:rPr>
                <w:rFonts w:hint="eastAsia"/>
              </w:rPr>
              <w:t>字典：人工录入、系统逾期录入</w:t>
            </w:r>
            <w:r w:rsidR="00754D02">
              <w:rPr>
                <w:rFonts w:hint="eastAsia"/>
              </w:rPr>
              <w:t>、审批录入</w:t>
            </w:r>
            <w:r w:rsidR="004B23D5">
              <w:rPr>
                <w:rFonts w:hint="eastAsia"/>
              </w:rPr>
              <w:t>、法院失信、同盾数据</w:t>
            </w: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CA0AE7" w:rsidRDefault="00235156" w:rsidP="002B46B6">
            <w:pPr>
              <w:pStyle w:val="a4"/>
            </w:pPr>
            <w:r>
              <w:rPr>
                <w:rFonts w:hint="eastAsia"/>
              </w:rPr>
              <w:t>RISK_LEVEL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风险级别</w:t>
            </w:r>
          </w:p>
        </w:tc>
        <w:tc>
          <w:tcPr>
            <w:tcW w:w="1456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varchar(2)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Default="00981839" w:rsidP="002B46B6">
            <w:pPr>
              <w:pStyle w:val="a4"/>
            </w:pPr>
          </w:p>
        </w:tc>
        <w:tc>
          <w:tcPr>
            <w:tcW w:w="851" w:type="dxa"/>
          </w:tcPr>
          <w:p w:rsidR="00981839" w:rsidRDefault="00981839" w:rsidP="002B46B6">
            <w:pPr>
              <w:pStyle w:val="a4"/>
            </w:pPr>
          </w:p>
        </w:tc>
        <w:tc>
          <w:tcPr>
            <w:tcW w:w="1326" w:type="dxa"/>
          </w:tcPr>
          <w:p w:rsidR="00981839" w:rsidRDefault="00186A9C" w:rsidP="002B46B6">
            <w:pPr>
              <w:pStyle w:val="a4"/>
            </w:pPr>
            <w:r>
              <w:rPr>
                <w:rFonts w:hint="eastAsia"/>
              </w:rPr>
              <w:t>字典：</w:t>
            </w:r>
            <w:r w:rsidR="00981839">
              <w:rPr>
                <w:rFonts w:hint="eastAsia"/>
              </w:rPr>
              <w:t>低、中、高</w:t>
            </w: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CA0AE7" w:rsidRDefault="007017C0" w:rsidP="002B46B6">
            <w:pPr>
              <w:pStyle w:val="a4"/>
            </w:pPr>
            <w:r>
              <w:rPr>
                <w:rFonts w:hint="eastAsia"/>
              </w:rPr>
              <w:t>LOSE_TRUST_REASON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失信原因</w:t>
            </w:r>
          </w:p>
        </w:tc>
        <w:tc>
          <w:tcPr>
            <w:tcW w:w="1456" w:type="dxa"/>
          </w:tcPr>
          <w:p w:rsidR="00981839" w:rsidRPr="004E3D94" w:rsidRDefault="00981839" w:rsidP="002B46B6">
            <w:pPr>
              <w:pStyle w:val="a4"/>
            </w:pPr>
            <w:r>
              <w:rPr>
                <w:rFonts w:hint="eastAsia"/>
              </w:rPr>
              <w:t>varchar(250)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Default="00981839" w:rsidP="002B46B6">
            <w:pPr>
              <w:pStyle w:val="a4"/>
            </w:pPr>
          </w:p>
        </w:tc>
        <w:tc>
          <w:tcPr>
            <w:tcW w:w="851" w:type="dxa"/>
          </w:tcPr>
          <w:p w:rsidR="00981839" w:rsidRDefault="00981839" w:rsidP="002B46B6">
            <w:pPr>
              <w:pStyle w:val="a4"/>
            </w:pPr>
          </w:p>
        </w:tc>
        <w:tc>
          <w:tcPr>
            <w:tcW w:w="1326" w:type="dxa"/>
          </w:tcPr>
          <w:p w:rsidR="00981839" w:rsidRDefault="00981839" w:rsidP="002B46B6">
            <w:pPr>
              <w:pStyle w:val="a4"/>
            </w:pP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CA0AE7" w:rsidRDefault="009D1334" w:rsidP="002B46B6">
            <w:pPr>
              <w:pStyle w:val="a4"/>
            </w:pPr>
            <w:r>
              <w:rPr>
                <w:rFonts w:hint="eastAsia"/>
              </w:rPr>
              <w:t>REMARK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备注</w:t>
            </w:r>
          </w:p>
        </w:tc>
        <w:tc>
          <w:tcPr>
            <w:tcW w:w="1456" w:type="dxa"/>
          </w:tcPr>
          <w:p w:rsidR="00981839" w:rsidRPr="004E3D94" w:rsidRDefault="00981839" w:rsidP="002B46B6">
            <w:pPr>
              <w:pStyle w:val="a4"/>
            </w:pPr>
            <w:r>
              <w:rPr>
                <w:rFonts w:hint="eastAsia"/>
              </w:rPr>
              <w:t>varchar(250)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Default="00981839" w:rsidP="002B46B6">
            <w:pPr>
              <w:pStyle w:val="a4"/>
            </w:pPr>
          </w:p>
        </w:tc>
        <w:tc>
          <w:tcPr>
            <w:tcW w:w="851" w:type="dxa"/>
          </w:tcPr>
          <w:p w:rsidR="00981839" w:rsidRDefault="00981839" w:rsidP="002B46B6">
            <w:pPr>
              <w:pStyle w:val="a4"/>
            </w:pPr>
          </w:p>
        </w:tc>
        <w:tc>
          <w:tcPr>
            <w:tcW w:w="1326" w:type="dxa"/>
          </w:tcPr>
          <w:p w:rsidR="00981839" w:rsidRDefault="00981839" w:rsidP="002B46B6">
            <w:pPr>
              <w:pStyle w:val="a4"/>
            </w:pP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DEL</w:t>
            </w:r>
            <w:r w:rsidRPr="0058625D">
              <w:t>_RSN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注销原因</w:t>
            </w:r>
          </w:p>
        </w:tc>
        <w:tc>
          <w:tcPr>
            <w:tcW w:w="1456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varchar</w:t>
            </w:r>
            <w:r w:rsidRPr="00B63E0E">
              <w:t>(250)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51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326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新增时不显示；编辑页面条件显示；</w:t>
            </w: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350AC4" w:rsidRDefault="00981839" w:rsidP="002B46B6">
            <w:pPr>
              <w:pStyle w:val="a4"/>
            </w:pPr>
            <w:bookmarkStart w:id="63" w:name="_Hlk426462538"/>
            <w:r w:rsidRPr="00290893">
              <w:t>CREATE_USER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录入人</w:t>
            </w:r>
          </w:p>
        </w:tc>
        <w:tc>
          <w:tcPr>
            <w:tcW w:w="1456" w:type="dxa"/>
          </w:tcPr>
          <w:p w:rsidR="00981839" w:rsidRPr="00350AC4" w:rsidRDefault="00981839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51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981839" w:rsidRPr="00350AC4" w:rsidRDefault="00981839" w:rsidP="002B46B6">
            <w:pPr>
              <w:pStyle w:val="a4"/>
            </w:pP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350AC4" w:rsidRDefault="00981839" w:rsidP="002B46B6">
            <w:pPr>
              <w:pStyle w:val="a4"/>
            </w:pPr>
            <w:r w:rsidRPr="00290893">
              <w:t>CREATE_TIME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录入时间</w:t>
            </w:r>
          </w:p>
        </w:tc>
        <w:tc>
          <w:tcPr>
            <w:tcW w:w="1456" w:type="dxa"/>
          </w:tcPr>
          <w:p w:rsidR="00981839" w:rsidRPr="00350AC4" w:rsidRDefault="00981839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51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981839" w:rsidRPr="00350AC4" w:rsidRDefault="00981839" w:rsidP="002B46B6">
            <w:pPr>
              <w:pStyle w:val="a4"/>
            </w:pP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350AC4" w:rsidRDefault="00981839" w:rsidP="002B46B6">
            <w:pPr>
              <w:pStyle w:val="a4"/>
            </w:pPr>
            <w:r w:rsidRPr="00290893">
              <w:t>UPDATE_USER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最后更新人</w:t>
            </w:r>
          </w:p>
        </w:tc>
        <w:tc>
          <w:tcPr>
            <w:tcW w:w="1456" w:type="dxa"/>
          </w:tcPr>
          <w:p w:rsidR="00981839" w:rsidRPr="00350AC4" w:rsidRDefault="00981839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51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981839" w:rsidRPr="00350AC4" w:rsidRDefault="00981839" w:rsidP="002B46B6">
            <w:pPr>
              <w:pStyle w:val="a4"/>
            </w:pPr>
          </w:p>
        </w:tc>
      </w:tr>
      <w:tr w:rsidR="00981839" w:rsidRPr="007F29C4" w:rsidTr="008D3179">
        <w:trPr>
          <w:trHeight w:val="440"/>
        </w:trPr>
        <w:tc>
          <w:tcPr>
            <w:tcW w:w="1870" w:type="dxa"/>
          </w:tcPr>
          <w:p w:rsidR="00981839" w:rsidRPr="00350AC4" w:rsidRDefault="00981839" w:rsidP="002B46B6">
            <w:pPr>
              <w:pStyle w:val="a4"/>
            </w:pPr>
            <w:r w:rsidRPr="00290893">
              <w:t>UPDATE_TIME</w:t>
            </w:r>
          </w:p>
        </w:tc>
        <w:tc>
          <w:tcPr>
            <w:tcW w:w="1127" w:type="dxa"/>
          </w:tcPr>
          <w:p w:rsidR="00981839" w:rsidRDefault="00981839" w:rsidP="002B46B6">
            <w:pPr>
              <w:pStyle w:val="a4"/>
            </w:pPr>
            <w:r>
              <w:rPr>
                <w:rFonts w:hint="eastAsia"/>
              </w:rPr>
              <w:t>最后更新时间</w:t>
            </w:r>
          </w:p>
        </w:tc>
        <w:tc>
          <w:tcPr>
            <w:tcW w:w="1456" w:type="dxa"/>
          </w:tcPr>
          <w:p w:rsidR="00981839" w:rsidRPr="00350AC4" w:rsidRDefault="00981839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907" w:type="dxa"/>
          </w:tcPr>
          <w:p w:rsidR="00981839" w:rsidRPr="00350AC4" w:rsidRDefault="00981839" w:rsidP="002B46B6">
            <w:pPr>
              <w:pStyle w:val="a4"/>
            </w:pPr>
          </w:p>
        </w:tc>
        <w:tc>
          <w:tcPr>
            <w:tcW w:w="985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851" w:type="dxa"/>
          </w:tcPr>
          <w:p w:rsidR="00981839" w:rsidRPr="00350AC4" w:rsidRDefault="00981839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326" w:type="dxa"/>
          </w:tcPr>
          <w:p w:rsidR="00981839" w:rsidRPr="00350AC4" w:rsidRDefault="00981839" w:rsidP="002B46B6">
            <w:pPr>
              <w:pStyle w:val="a4"/>
            </w:pPr>
          </w:p>
        </w:tc>
      </w:tr>
    </w:tbl>
    <w:bookmarkEnd w:id="63"/>
    <w:p w:rsidR="00555617" w:rsidRDefault="00742321" w:rsidP="00F66020">
      <w:pPr>
        <w:spacing w:beforeLines="100"/>
        <w:ind w:firstLineChars="200" w:firstLine="480"/>
      </w:pPr>
      <w:r>
        <w:rPr>
          <w:rFonts w:hint="eastAsia"/>
        </w:rPr>
        <w:t>黑名单导入模板输入项：</w:t>
      </w:r>
    </w:p>
    <w:tbl>
      <w:tblPr>
        <w:tblStyle w:val="a3"/>
        <w:tblW w:w="0" w:type="auto"/>
        <w:tblLayout w:type="fixed"/>
        <w:tblLook w:val="04A0"/>
      </w:tblPr>
      <w:tblGrid>
        <w:gridCol w:w="1870"/>
        <w:gridCol w:w="1128"/>
        <w:gridCol w:w="938"/>
        <w:gridCol w:w="992"/>
        <w:gridCol w:w="1114"/>
        <w:gridCol w:w="704"/>
        <w:gridCol w:w="1776"/>
      </w:tblGrid>
      <w:tr w:rsidR="00AB34F5" w:rsidRPr="007F29C4" w:rsidTr="0057207C">
        <w:trPr>
          <w:tblHeader/>
        </w:trPr>
        <w:tc>
          <w:tcPr>
            <w:tcW w:w="1870" w:type="dxa"/>
            <w:shd w:val="clear" w:color="auto" w:fill="D9D9D9" w:themeFill="background1" w:themeFillShade="D9"/>
          </w:tcPr>
          <w:p w:rsidR="00AB34F5" w:rsidRPr="007F29C4" w:rsidRDefault="00AB34F5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128" w:type="dxa"/>
            <w:shd w:val="clear" w:color="auto" w:fill="D9D9D9" w:themeFill="background1" w:themeFillShade="D9"/>
          </w:tcPr>
          <w:p w:rsidR="00AB34F5" w:rsidRPr="007F29C4" w:rsidRDefault="00AB34F5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938" w:type="dxa"/>
            <w:shd w:val="clear" w:color="auto" w:fill="D9D9D9" w:themeFill="background1" w:themeFillShade="D9"/>
          </w:tcPr>
          <w:p w:rsidR="00AB34F5" w:rsidRPr="007F29C4" w:rsidRDefault="00AB34F5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AB34F5" w:rsidRPr="007F29C4" w:rsidRDefault="00AB34F5" w:rsidP="002B46B6">
            <w:pPr>
              <w:pStyle w:val="a5"/>
            </w:pPr>
            <w:r>
              <w:rPr>
                <w:rFonts w:hint="eastAsia"/>
              </w:rPr>
              <w:t>范围（精度）</w:t>
            </w:r>
          </w:p>
        </w:tc>
        <w:tc>
          <w:tcPr>
            <w:tcW w:w="1114" w:type="dxa"/>
            <w:shd w:val="clear" w:color="auto" w:fill="D9D9D9" w:themeFill="background1" w:themeFillShade="D9"/>
          </w:tcPr>
          <w:p w:rsidR="00AB34F5" w:rsidRDefault="00AB34F5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704" w:type="dxa"/>
            <w:shd w:val="clear" w:color="auto" w:fill="D9D9D9" w:themeFill="background1" w:themeFillShade="D9"/>
          </w:tcPr>
          <w:p w:rsidR="00AB34F5" w:rsidRPr="007F29C4" w:rsidRDefault="00AB34F5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76" w:type="dxa"/>
            <w:shd w:val="clear" w:color="auto" w:fill="D9D9D9" w:themeFill="background1" w:themeFillShade="D9"/>
          </w:tcPr>
          <w:p w:rsidR="00AB34F5" w:rsidRPr="007F29C4" w:rsidRDefault="00AB34F5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AB34F5" w:rsidRPr="007F29C4" w:rsidTr="0057207C">
        <w:trPr>
          <w:trHeight w:val="440"/>
        </w:trPr>
        <w:tc>
          <w:tcPr>
            <w:tcW w:w="8522" w:type="dxa"/>
            <w:gridSpan w:val="7"/>
          </w:tcPr>
          <w:p w:rsidR="00AB34F5" w:rsidRPr="004C6398" w:rsidRDefault="00AB34F5" w:rsidP="00646B42">
            <w:pPr>
              <w:pStyle w:val="a5"/>
            </w:pPr>
            <w:r w:rsidRPr="004C6398">
              <w:rPr>
                <w:rFonts w:hint="eastAsia"/>
              </w:rPr>
              <w:lastRenderedPageBreak/>
              <w:t>黑名单表（</w:t>
            </w:r>
            <w:r w:rsidRPr="004C6398">
              <w:rPr>
                <w:rFonts w:hint="eastAsia"/>
              </w:rPr>
              <w:t>tb_cus_blacklist</w:t>
            </w:r>
            <w:r w:rsidRPr="004C6398">
              <w:rPr>
                <w:rFonts w:hint="eastAsia"/>
              </w:rPr>
              <w:t>）</w:t>
            </w:r>
            <w:r w:rsidRPr="004C6398">
              <w:rPr>
                <w:rFonts w:hint="eastAsia"/>
              </w:rPr>
              <w:t>--</w:t>
            </w:r>
            <w:r w:rsidRPr="004C6398">
              <w:rPr>
                <w:rFonts w:hint="eastAsia"/>
              </w:rPr>
              <w:t>新增表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ID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主键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4E3D94">
              <w:t>int(10)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AB34F5" w:rsidP="002B46B6">
            <w:pPr>
              <w:pStyle w:val="a4"/>
            </w:pPr>
          </w:p>
        </w:tc>
      </w:tr>
      <w:tr w:rsidR="008666DE" w:rsidRPr="007F29C4" w:rsidTr="0057207C">
        <w:trPr>
          <w:trHeight w:val="440"/>
        </w:trPr>
        <w:tc>
          <w:tcPr>
            <w:tcW w:w="1870" w:type="dxa"/>
          </w:tcPr>
          <w:p w:rsidR="008666DE" w:rsidRDefault="008666DE" w:rsidP="002B46B6">
            <w:pPr>
              <w:pStyle w:val="a4"/>
            </w:pPr>
          </w:p>
        </w:tc>
        <w:tc>
          <w:tcPr>
            <w:tcW w:w="1128" w:type="dxa"/>
          </w:tcPr>
          <w:p w:rsidR="008666DE" w:rsidRDefault="005C780C" w:rsidP="002B46B6">
            <w:pPr>
              <w:pStyle w:val="a4"/>
            </w:pPr>
            <w:r>
              <w:rPr>
                <w:rFonts w:hint="eastAsia"/>
              </w:rPr>
              <w:t>导入类型</w:t>
            </w:r>
          </w:p>
        </w:tc>
        <w:tc>
          <w:tcPr>
            <w:tcW w:w="938" w:type="dxa"/>
          </w:tcPr>
          <w:p w:rsidR="008666DE" w:rsidRPr="004E3D94" w:rsidRDefault="008666DE" w:rsidP="002B46B6">
            <w:pPr>
              <w:pStyle w:val="a4"/>
            </w:pPr>
          </w:p>
        </w:tc>
        <w:tc>
          <w:tcPr>
            <w:tcW w:w="992" w:type="dxa"/>
          </w:tcPr>
          <w:p w:rsidR="008666DE" w:rsidRPr="00350AC4" w:rsidRDefault="008666DE" w:rsidP="002B46B6">
            <w:pPr>
              <w:pStyle w:val="a4"/>
            </w:pPr>
          </w:p>
        </w:tc>
        <w:tc>
          <w:tcPr>
            <w:tcW w:w="1114" w:type="dxa"/>
          </w:tcPr>
          <w:p w:rsidR="008666DE" w:rsidRDefault="005C780C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8666DE" w:rsidRDefault="005C780C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8666DE" w:rsidRPr="00350AC4" w:rsidRDefault="005C780C" w:rsidP="002B46B6">
            <w:pPr>
              <w:pStyle w:val="a4"/>
            </w:pPr>
            <w:r>
              <w:rPr>
                <w:rFonts w:hint="eastAsia"/>
              </w:rPr>
              <w:t>字典：新增、编辑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D24F07">
              <w:t>CUST_NAME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042EB3" w:rsidP="002B46B6">
            <w:pPr>
              <w:pStyle w:val="a4"/>
            </w:pPr>
            <w:r>
              <w:rPr>
                <w:rFonts w:hint="eastAsia"/>
              </w:rPr>
              <w:t>不超过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个字符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D24F07">
              <w:t>ID_CARD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43002C" w:rsidP="002B46B6">
            <w:pPr>
              <w:pStyle w:val="a4"/>
            </w:pPr>
            <w:r>
              <w:rPr>
                <w:rFonts w:hint="eastAsia"/>
              </w:rPr>
              <w:t>符合身份证号生成规则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F90829" w:rsidP="002B46B6">
            <w:pPr>
              <w:pStyle w:val="a4"/>
            </w:pPr>
            <w:r>
              <w:rPr>
                <w:rFonts w:hint="eastAsia"/>
              </w:rPr>
              <w:t>BLACK_</w:t>
            </w:r>
            <w:r w:rsidR="00AB34F5">
              <w:rPr>
                <w:rFonts w:hint="eastAsia"/>
              </w:rPr>
              <w:t>STATUS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是否有效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4366F9" w:rsidP="002B46B6">
            <w:pPr>
              <w:pStyle w:val="a4"/>
            </w:pPr>
            <w:r>
              <w:rPr>
                <w:rFonts w:hint="eastAsia"/>
              </w:rPr>
              <w:t>字典：是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否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CA0AE7">
              <w:t>GENDER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性别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8B4946" w:rsidP="002B46B6">
            <w:pPr>
              <w:pStyle w:val="a4"/>
            </w:pPr>
            <w:r>
              <w:rPr>
                <w:rFonts w:hint="eastAsia"/>
              </w:rPr>
              <w:t>字典：男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女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CA0AE7">
              <w:t>MOBILE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4E3D94">
              <w:t>varchar(50)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8B4946" w:rsidP="002B46B6">
            <w:pPr>
              <w:pStyle w:val="a4"/>
            </w:pPr>
            <w:r>
              <w:rPr>
                <w:rFonts w:hint="eastAsia"/>
              </w:rPr>
              <w:t>符合手机号码规则；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DEL</w:t>
            </w:r>
            <w:r w:rsidRPr="0058625D">
              <w:t>_RSN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注销原因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varchar</w:t>
            </w:r>
            <w:r w:rsidRPr="00B63E0E">
              <w:t>(250)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06268E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776" w:type="dxa"/>
          </w:tcPr>
          <w:p w:rsidR="00AB34F5" w:rsidRPr="00350AC4" w:rsidRDefault="00C54E70" w:rsidP="002B46B6">
            <w:pPr>
              <w:pStyle w:val="a4"/>
            </w:pPr>
            <w:r>
              <w:rPr>
                <w:rFonts w:hint="eastAsia"/>
              </w:rPr>
              <w:t>导入类型为“编辑”、是否有效为“失效”时必输，其他情况不允许输入；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290893">
              <w:t>CREATE_USER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录入人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9567A2" w:rsidP="002B46B6">
            <w:pPr>
              <w:pStyle w:val="a4"/>
            </w:pPr>
            <w:r>
              <w:rPr>
                <w:rFonts w:hint="eastAsia"/>
              </w:rPr>
              <w:t>取当前登录人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290893">
              <w:t>CREATE_TIME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录入时间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9567A2" w:rsidP="002B46B6">
            <w:pPr>
              <w:pStyle w:val="a4"/>
            </w:pPr>
            <w:r>
              <w:rPr>
                <w:rFonts w:hint="eastAsia"/>
              </w:rPr>
              <w:t>取当前登录时间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290893">
              <w:t>UPDATE_USER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最后更新人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9567A2" w:rsidP="002B46B6">
            <w:pPr>
              <w:pStyle w:val="a4"/>
            </w:pPr>
            <w:r>
              <w:rPr>
                <w:rFonts w:hint="eastAsia"/>
              </w:rPr>
              <w:t>如果导入类型为“编辑”，</w:t>
            </w:r>
            <w:r w:rsidR="00AC3435">
              <w:rPr>
                <w:rFonts w:hint="eastAsia"/>
              </w:rPr>
              <w:t>录入该值为当前登录人</w:t>
            </w:r>
          </w:p>
        </w:tc>
      </w:tr>
      <w:tr w:rsidR="00AB34F5" w:rsidRPr="007F29C4" w:rsidTr="0057207C">
        <w:trPr>
          <w:trHeight w:val="440"/>
        </w:trPr>
        <w:tc>
          <w:tcPr>
            <w:tcW w:w="1870" w:type="dxa"/>
          </w:tcPr>
          <w:p w:rsidR="00AB34F5" w:rsidRPr="00350AC4" w:rsidRDefault="00AB34F5" w:rsidP="002B46B6">
            <w:pPr>
              <w:pStyle w:val="a4"/>
            </w:pPr>
            <w:r w:rsidRPr="00290893">
              <w:t>UPDATE_TIME</w:t>
            </w:r>
          </w:p>
        </w:tc>
        <w:tc>
          <w:tcPr>
            <w:tcW w:w="1128" w:type="dxa"/>
          </w:tcPr>
          <w:p w:rsidR="00AB34F5" w:rsidRDefault="00AB34F5" w:rsidP="002B46B6">
            <w:pPr>
              <w:pStyle w:val="a4"/>
            </w:pPr>
            <w:r>
              <w:rPr>
                <w:rFonts w:hint="eastAsia"/>
              </w:rPr>
              <w:t>最后更新时间</w:t>
            </w:r>
          </w:p>
        </w:tc>
        <w:tc>
          <w:tcPr>
            <w:tcW w:w="938" w:type="dxa"/>
          </w:tcPr>
          <w:p w:rsidR="00AB34F5" w:rsidRPr="00350AC4" w:rsidRDefault="00AB34F5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992" w:type="dxa"/>
          </w:tcPr>
          <w:p w:rsidR="00AB34F5" w:rsidRPr="00350AC4" w:rsidRDefault="00AB34F5" w:rsidP="002B46B6">
            <w:pPr>
              <w:pStyle w:val="a4"/>
            </w:pPr>
          </w:p>
        </w:tc>
        <w:tc>
          <w:tcPr>
            <w:tcW w:w="111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B34F5" w:rsidRPr="00350AC4" w:rsidRDefault="00AB34F5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B34F5" w:rsidRPr="00350AC4" w:rsidRDefault="00AC3435" w:rsidP="002B46B6">
            <w:pPr>
              <w:pStyle w:val="a4"/>
            </w:pPr>
            <w:r>
              <w:rPr>
                <w:rFonts w:hint="eastAsia"/>
              </w:rPr>
              <w:t>如果导入类型为“编辑”，录入该值为当前时间</w:t>
            </w:r>
          </w:p>
        </w:tc>
      </w:tr>
      <w:tr w:rsidR="00A94751" w:rsidRPr="007F29C4" w:rsidTr="0057207C">
        <w:trPr>
          <w:trHeight w:val="440"/>
        </w:trPr>
        <w:tc>
          <w:tcPr>
            <w:tcW w:w="8522" w:type="dxa"/>
            <w:gridSpan w:val="7"/>
          </w:tcPr>
          <w:p w:rsidR="00A94751" w:rsidRPr="004C6398" w:rsidRDefault="00A94751" w:rsidP="00646B42">
            <w:pPr>
              <w:pStyle w:val="a5"/>
            </w:pPr>
            <w:r w:rsidRPr="004C6398">
              <w:rPr>
                <w:rFonts w:hint="eastAsia"/>
              </w:rPr>
              <w:t>黑名单</w:t>
            </w:r>
            <w:r>
              <w:rPr>
                <w:rFonts w:hint="eastAsia"/>
              </w:rPr>
              <w:t>详情</w:t>
            </w:r>
            <w:r w:rsidRPr="004C6398">
              <w:rPr>
                <w:rFonts w:hint="eastAsia"/>
              </w:rPr>
              <w:t>表（</w:t>
            </w:r>
            <w:r w:rsidRPr="004C6398">
              <w:rPr>
                <w:rFonts w:hint="eastAsia"/>
              </w:rPr>
              <w:t>tb_cus_blacklist</w:t>
            </w:r>
            <w:r>
              <w:rPr>
                <w:rFonts w:hint="eastAsia"/>
              </w:rPr>
              <w:t>detail</w:t>
            </w:r>
            <w:r w:rsidRPr="004C6398">
              <w:rPr>
                <w:rFonts w:hint="eastAsia"/>
              </w:rPr>
              <w:t>）</w:t>
            </w:r>
            <w:r w:rsidR="004B190B">
              <w:rPr>
                <w:rFonts w:hint="eastAsia"/>
              </w:rPr>
              <w:t>有数据即为新增该表</w:t>
            </w:r>
            <w:r w:rsidR="008D4EC1">
              <w:rPr>
                <w:rFonts w:hint="eastAsia"/>
              </w:rPr>
              <w:t>数据</w:t>
            </w:r>
          </w:p>
        </w:tc>
      </w:tr>
      <w:tr w:rsidR="00A94751" w:rsidRPr="007F29C4" w:rsidTr="0057207C">
        <w:trPr>
          <w:trHeight w:val="440"/>
        </w:trPr>
        <w:tc>
          <w:tcPr>
            <w:tcW w:w="1870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ID</w:t>
            </w:r>
          </w:p>
        </w:tc>
        <w:tc>
          <w:tcPr>
            <w:tcW w:w="1128" w:type="dxa"/>
          </w:tcPr>
          <w:p w:rsidR="00A94751" w:rsidRDefault="00A94751" w:rsidP="002B46B6">
            <w:pPr>
              <w:pStyle w:val="a4"/>
            </w:pPr>
            <w:r>
              <w:rPr>
                <w:rFonts w:hint="eastAsia"/>
              </w:rPr>
              <w:t>主键</w:t>
            </w:r>
          </w:p>
        </w:tc>
        <w:tc>
          <w:tcPr>
            <w:tcW w:w="938" w:type="dxa"/>
          </w:tcPr>
          <w:p w:rsidR="00A94751" w:rsidRPr="00350AC4" w:rsidRDefault="00A94751" w:rsidP="002B46B6">
            <w:pPr>
              <w:pStyle w:val="a4"/>
            </w:pPr>
            <w:r w:rsidRPr="004E3D94">
              <w:t>int(10)</w:t>
            </w:r>
          </w:p>
        </w:tc>
        <w:tc>
          <w:tcPr>
            <w:tcW w:w="992" w:type="dxa"/>
          </w:tcPr>
          <w:p w:rsidR="00A94751" w:rsidRPr="00350AC4" w:rsidRDefault="00A94751" w:rsidP="002B46B6">
            <w:pPr>
              <w:pStyle w:val="a4"/>
            </w:pPr>
          </w:p>
        </w:tc>
        <w:tc>
          <w:tcPr>
            <w:tcW w:w="1114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94751" w:rsidRPr="00350AC4" w:rsidRDefault="00A94751" w:rsidP="002B46B6">
            <w:pPr>
              <w:pStyle w:val="a4"/>
            </w:pPr>
          </w:p>
        </w:tc>
      </w:tr>
      <w:tr w:rsidR="00A94751" w:rsidRPr="007F29C4" w:rsidTr="0057207C">
        <w:trPr>
          <w:trHeight w:val="440"/>
        </w:trPr>
        <w:tc>
          <w:tcPr>
            <w:tcW w:w="1870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BLACKID</w:t>
            </w:r>
          </w:p>
        </w:tc>
        <w:tc>
          <w:tcPr>
            <w:tcW w:w="1128" w:type="dxa"/>
          </w:tcPr>
          <w:p w:rsidR="00A94751" w:rsidRDefault="00A94751" w:rsidP="002B46B6">
            <w:pPr>
              <w:pStyle w:val="a4"/>
            </w:pPr>
            <w:r>
              <w:rPr>
                <w:rFonts w:hint="eastAsia"/>
              </w:rPr>
              <w:t>黑名单</w:t>
            </w:r>
            <w:r>
              <w:rPr>
                <w:rFonts w:hint="eastAsia"/>
              </w:rPr>
              <w:t>ID</w:t>
            </w:r>
          </w:p>
        </w:tc>
        <w:tc>
          <w:tcPr>
            <w:tcW w:w="938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int(10)</w:t>
            </w:r>
          </w:p>
        </w:tc>
        <w:tc>
          <w:tcPr>
            <w:tcW w:w="992" w:type="dxa"/>
          </w:tcPr>
          <w:p w:rsidR="00A94751" w:rsidRPr="00350AC4" w:rsidRDefault="00A94751" w:rsidP="002B46B6">
            <w:pPr>
              <w:pStyle w:val="a4"/>
            </w:pPr>
          </w:p>
        </w:tc>
        <w:tc>
          <w:tcPr>
            <w:tcW w:w="1114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704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tb_cus_blacklist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关联</w:t>
            </w:r>
          </w:p>
        </w:tc>
      </w:tr>
      <w:tr w:rsidR="00A94751" w:rsidRPr="007F29C4" w:rsidTr="0057207C">
        <w:trPr>
          <w:trHeight w:val="440"/>
        </w:trPr>
        <w:tc>
          <w:tcPr>
            <w:tcW w:w="1870" w:type="dxa"/>
          </w:tcPr>
          <w:p w:rsidR="00A94751" w:rsidRPr="00350AC4" w:rsidRDefault="00F82550" w:rsidP="002B46B6">
            <w:pPr>
              <w:pStyle w:val="a4"/>
            </w:pPr>
            <w:r>
              <w:rPr>
                <w:rFonts w:hint="eastAsia"/>
              </w:rPr>
              <w:t>BLACK_</w:t>
            </w:r>
            <w:r w:rsidR="00A94751">
              <w:rPr>
                <w:rFonts w:hint="eastAsia"/>
              </w:rPr>
              <w:t>STATUS</w:t>
            </w:r>
          </w:p>
        </w:tc>
        <w:tc>
          <w:tcPr>
            <w:tcW w:w="1128" w:type="dxa"/>
          </w:tcPr>
          <w:p w:rsidR="00A94751" w:rsidRDefault="00A94751" w:rsidP="002B46B6">
            <w:pPr>
              <w:pStyle w:val="a4"/>
            </w:pPr>
            <w:r>
              <w:rPr>
                <w:rFonts w:hint="eastAsia"/>
              </w:rPr>
              <w:t>是否有效</w:t>
            </w:r>
          </w:p>
        </w:tc>
        <w:tc>
          <w:tcPr>
            <w:tcW w:w="938" w:type="dxa"/>
          </w:tcPr>
          <w:p w:rsidR="00A94751" w:rsidRPr="00350AC4" w:rsidRDefault="00A94751" w:rsidP="002B46B6">
            <w:pPr>
              <w:pStyle w:val="a4"/>
            </w:pPr>
            <w:r w:rsidRPr="004E3D94">
              <w:t>varchar(2)</w:t>
            </w:r>
          </w:p>
        </w:tc>
        <w:tc>
          <w:tcPr>
            <w:tcW w:w="992" w:type="dxa"/>
          </w:tcPr>
          <w:p w:rsidR="00A94751" w:rsidRPr="00350AC4" w:rsidRDefault="00A94751" w:rsidP="002B46B6">
            <w:pPr>
              <w:pStyle w:val="a4"/>
            </w:pPr>
          </w:p>
        </w:tc>
        <w:tc>
          <w:tcPr>
            <w:tcW w:w="1114" w:type="dxa"/>
          </w:tcPr>
          <w:p w:rsidR="00A94751" w:rsidRPr="00350AC4" w:rsidRDefault="00A3264B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A94751" w:rsidRPr="00350AC4" w:rsidRDefault="00A9475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A94751" w:rsidRPr="00350AC4" w:rsidRDefault="00A3264B" w:rsidP="002B46B6">
            <w:pPr>
              <w:pStyle w:val="a4"/>
            </w:pPr>
            <w:r>
              <w:rPr>
                <w:rFonts w:hint="eastAsia"/>
              </w:rPr>
              <w:t>默认为“是”</w:t>
            </w: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INSERT_TYPE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录入方</w:t>
            </w:r>
            <w:r>
              <w:rPr>
                <w:rFonts w:hint="eastAsia"/>
              </w:rPr>
              <w:lastRenderedPageBreak/>
              <w:t>式</w:t>
            </w:r>
          </w:p>
        </w:tc>
        <w:tc>
          <w:tcPr>
            <w:tcW w:w="938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lastRenderedPageBreak/>
              <w:t>varchar</w:t>
            </w:r>
            <w:r>
              <w:rPr>
                <w:rFonts w:hint="eastAsia"/>
              </w:rPr>
              <w:lastRenderedPageBreak/>
              <w:t>(2)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默认为“导入”</w:t>
            </w: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CA0AE7" w:rsidRDefault="005A3DB1" w:rsidP="002B46B6">
            <w:pPr>
              <w:pStyle w:val="a4"/>
            </w:pPr>
            <w:r>
              <w:rPr>
                <w:rFonts w:hint="eastAsia"/>
              </w:rPr>
              <w:lastRenderedPageBreak/>
              <w:t>DATA_SOURCE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数据来源</w:t>
            </w:r>
          </w:p>
        </w:tc>
        <w:tc>
          <w:tcPr>
            <w:tcW w:w="938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varchar(2)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70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1776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字典：人工录入，且只能为该选项</w:t>
            </w: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CA0AE7" w:rsidRDefault="005A3DB1" w:rsidP="002B46B6">
            <w:pPr>
              <w:pStyle w:val="a4"/>
            </w:pPr>
            <w:r>
              <w:rPr>
                <w:rFonts w:hint="eastAsia"/>
              </w:rPr>
              <w:t>RISK_LEVEL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风险级别</w:t>
            </w:r>
          </w:p>
        </w:tc>
        <w:tc>
          <w:tcPr>
            <w:tcW w:w="938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varchar(2)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70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1776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字典：低、中、高</w:t>
            </w: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CA0AE7" w:rsidRDefault="005A3DB1" w:rsidP="002B46B6">
            <w:pPr>
              <w:pStyle w:val="a4"/>
            </w:pPr>
            <w:r>
              <w:rPr>
                <w:rFonts w:hint="eastAsia"/>
              </w:rPr>
              <w:t>LOSE_TRUST_REASON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失信原因</w:t>
            </w:r>
          </w:p>
        </w:tc>
        <w:tc>
          <w:tcPr>
            <w:tcW w:w="938" w:type="dxa"/>
          </w:tcPr>
          <w:p w:rsidR="005A3DB1" w:rsidRPr="004E3D94" w:rsidRDefault="005A3DB1" w:rsidP="002B46B6">
            <w:pPr>
              <w:pStyle w:val="a4"/>
            </w:pPr>
            <w:r>
              <w:rPr>
                <w:rFonts w:hint="eastAsia"/>
              </w:rPr>
              <w:t>varchar(250)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70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1776" w:type="dxa"/>
          </w:tcPr>
          <w:p w:rsidR="005A3DB1" w:rsidRDefault="005A3DB1" w:rsidP="002B46B6">
            <w:pPr>
              <w:pStyle w:val="a4"/>
            </w:pP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CA0AE7" w:rsidRDefault="005A3DB1" w:rsidP="002B46B6">
            <w:pPr>
              <w:pStyle w:val="a4"/>
            </w:pPr>
            <w:r>
              <w:rPr>
                <w:rFonts w:hint="eastAsia"/>
              </w:rPr>
              <w:t>REMARK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备注</w:t>
            </w:r>
          </w:p>
        </w:tc>
        <w:tc>
          <w:tcPr>
            <w:tcW w:w="938" w:type="dxa"/>
          </w:tcPr>
          <w:p w:rsidR="005A3DB1" w:rsidRPr="004E3D94" w:rsidRDefault="005A3DB1" w:rsidP="002B46B6">
            <w:pPr>
              <w:pStyle w:val="a4"/>
            </w:pPr>
            <w:r>
              <w:rPr>
                <w:rFonts w:hint="eastAsia"/>
              </w:rPr>
              <w:t>varchar(250)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704" w:type="dxa"/>
          </w:tcPr>
          <w:p w:rsidR="005A3DB1" w:rsidRDefault="005A3DB1" w:rsidP="002B46B6">
            <w:pPr>
              <w:pStyle w:val="a4"/>
            </w:pPr>
          </w:p>
        </w:tc>
        <w:tc>
          <w:tcPr>
            <w:tcW w:w="1776" w:type="dxa"/>
          </w:tcPr>
          <w:p w:rsidR="005A3DB1" w:rsidRDefault="005A3DB1" w:rsidP="002B46B6">
            <w:pPr>
              <w:pStyle w:val="a4"/>
            </w:pP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350AC4" w:rsidRDefault="005A3DB1" w:rsidP="002B46B6">
            <w:pPr>
              <w:pStyle w:val="a4"/>
            </w:pPr>
            <w:r w:rsidRPr="00290893">
              <w:t>CREATE_USER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录入人</w:t>
            </w:r>
          </w:p>
        </w:tc>
        <w:tc>
          <w:tcPr>
            <w:tcW w:w="938" w:type="dxa"/>
          </w:tcPr>
          <w:p w:rsidR="005A3DB1" w:rsidRPr="00350AC4" w:rsidRDefault="005A3DB1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取当前登录人</w:t>
            </w:r>
          </w:p>
        </w:tc>
      </w:tr>
      <w:tr w:rsidR="005A3DB1" w:rsidRPr="007F29C4" w:rsidTr="0057207C">
        <w:trPr>
          <w:trHeight w:val="440"/>
        </w:trPr>
        <w:tc>
          <w:tcPr>
            <w:tcW w:w="1870" w:type="dxa"/>
          </w:tcPr>
          <w:p w:rsidR="005A3DB1" w:rsidRPr="00350AC4" w:rsidRDefault="005A3DB1" w:rsidP="002B46B6">
            <w:pPr>
              <w:pStyle w:val="a4"/>
            </w:pPr>
            <w:r w:rsidRPr="00290893">
              <w:t>CREATE_TIME</w:t>
            </w:r>
          </w:p>
        </w:tc>
        <w:tc>
          <w:tcPr>
            <w:tcW w:w="1128" w:type="dxa"/>
          </w:tcPr>
          <w:p w:rsidR="005A3DB1" w:rsidRDefault="005A3DB1" w:rsidP="002B46B6">
            <w:pPr>
              <w:pStyle w:val="a4"/>
            </w:pPr>
            <w:r>
              <w:rPr>
                <w:rFonts w:hint="eastAsia"/>
              </w:rPr>
              <w:t>录入时间</w:t>
            </w:r>
          </w:p>
        </w:tc>
        <w:tc>
          <w:tcPr>
            <w:tcW w:w="938" w:type="dxa"/>
          </w:tcPr>
          <w:p w:rsidR="005A3DB1" w:rsidRPr="00350AC4" w:rsidRDefault="005A3DB1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992" w:type="dxa"/>
          </w:tcPr>
          <w:p w:rsidR="005A3DB1" w:rsidRPr="00350AC4" w:rsidRDefault="005A3DB1" w:rsidP="002B46B6">
            <w:pPr>
              <w:pStyle w:val="a4"/>
            </w:pPr>
          </w:p>
        </w:tc>
        <w:tc>
          <w:tcPr>
            <w:tcW w:w="1114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704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76" w:type="dxa"/>
          </w:tcPr>
          <w:p w:rsidR="005A3DB1" w:rsidRPr="00350AC4" w:rsidRDefault="005A3DB1" w:rsidP="002B46B6">
            <w:pPr>
              <w:pStyle w:val="a4"/>
            </w:pPr>
            <w:r>
              <w:rPr>
                <w:rFonts w:hint="eastAsia"/>
              </w:rPr>
              <w:t>取当前登录时间</w:t>
            </w:r>
          </w:p>
        </w:tc>
      </w:tr>
    </w:tbl>
    <w:p w:rsidR="00F125F7" w:rsidRDefault="00F125F7" w:rsidP="00F66020">
      <w:pPr>
        <w:spacing w:beforeLines="100"/>
        <w:ind w:firstLineChars="200" w:firstLine="480"/>
      </w:pPr>
    </w:p>
    <w:p w:rsidR="00B12B5A" w:rsidRDefault="00B12B5A" w:rsidP="00B12B5A">
      <w:pPr>
        <w:pStyle w:val="4"/>
      </w:pPr>
      <w:r>
        <w:rPr>
          <w:rFonts w:hint="eastAsia"/>
        </w:rPr>
        <w:t>输出项</w:t>
      </w:r>
    </w:p>
    <w:p w:rsidR="000203B3" w:rsidRPr="000203B3" w:rsidRDefault="000203B3" w:rsidP="000203B3">
      <w:pPr>
        <w:ind w:firstLineChars="200" w:firstLine="480"/>
      </w:pPr>
      <w:r>
        <w:rPr>
          <w:rFonts w:hint="eastAsia"/>
        </w:rPr>
        <w:t>查询列表输出项：</w:t>
      </w:r>
    </w:p>
    <w:tbl>
      <w:tblPr>
        <w:tblStyle w:val="a3"/>
        <w:tblW w:w="0" w:type="auto"/>
        <w:tblLook w:val="04A0"/>
      </w:tblPr>
      <w:tblGrid>
        <w:gridCol w:w="1870"/>
        <w:gridCol w:w="1293"/>
        <w:gridCol w:w="1340"/>
        <w:gridCol w:w="850"/>
        <w:gridCol w:w="3119"/>
      </w:tblGrid>
      <w:tr w:rsidR="001B7C80" w:rsidRPr="007F29C4" w:rsidTr="001B7C80">
        <w:trPr>
          <w:tblHeader/>
        </w:trPr>
        <w:tc>
          <w:tcPr>
            <w:tcW w:w="1870" w:type="dxa"/>
            <w:shd w:val="clear" w:color="auto" w:fill="D9D9D9" w:themeFill="background1" w:themeFillShade="D9"/>
          </w:tcPr>
          <w:p w:rsidR="001B7C80" w:rsidRPr="007F29C4" w:rsidRDefault="001B7C80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293" w:type="dxa"/>
            <w:shd w:val="clear" w:color="auto" w:fill="D9D9D9" w:themeFill="background1" w:themeFillShade="D9"/>
          </w:tcPr>
          <w:p w:rsidR="001B7C80" w:rsidRPr="007F29C4" w:rsidRDefault="001B7C80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340" w:type="dxa"/>
            <w:shd w:val="clear" w:color="auto" w:fill="D9D9D9" w:themeFill="background1" w:themeFillShade="D9"/>
          </w:tcPr>
          <w:p w:rsidR="001B7C80" w:rsidRDefault="001B7C80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:rsidR="001B7C80" w:rsidRPr="007F29C4" w:rsidRDefault="001B7C80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1B7C80" w:rsidRPr="007F29C4" w:rsidRDefault="001B7C80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1B7C80" w:rsidRPr="007F29C4" w:rsidTr="001B7C80">
        <w:trPr>
          <w:trHeight w:val="440"/>
        </w:trPr>
        <w:tc>
          <w:tcPr>
            <w:tcW w:w="1870" w:type="dxa"/>
          </w:tcPr>
          <w:p w:rsidR="001B7C80" w:rsidRPr="00350AC4" w:rsidRDefault="001B7C80" w:rsidP="002B46B6">
            <w:pPr>
              <w:pStyle w:val="a4"/>
            </w:pPr>
            <w:r w:rsidRPr="00D24F07">
              <w:t>CUST_NAME</w:t>
            </w:r>
          </w:p>
        </w:tc>
        <w:tc>
          <w:tcPr>
            <w:tcW w:w="1293" w:type="dxa"/>
          </w:tcPr>
          <w:p w:rsidR="001B7C80" w:rsidRDefault="001B7C80" w:rsidP="002B46B6">
            <w:pPr>
              <w:pStyle w:val="a4"/>
            </w:pPr>
            <w:r>
              <w:rPr>
                <w:rFonts w:hint="eastAsia"/>
              </w:rPr>
              <w:t>姓名</w:t>
            </w:r>
          </w:p>
        </w:tc>
        <w:tc>
          <w:tcPr>
            <w:tcW w:w="1340" w:type="dxa"/>
          </w:tcPr>
          <w:p w:rsidR="001B7C80" w:rsidRPr="00350AC4" w:rsidRDefault="001B7C80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50" w:type="dxa"/>
          </w:tcPr>
          <w:p w:rsidR="001B7C80" w:rsidRPr="00350AC4" w:rsidRDefault="001B7C80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3119" w:type="dxa"/>
          </w:tcPr>
          <w:p w:rsidR="001B7C80" w:rsidRPr="00350AC4" w:rsidRDefault="001B7C80" w:rsidP="002B46B6">
            <w:pPr>
              <w:pStyle w:val="a4"/>
            </w:pPr>
          </w:p>
        </w:tc>
      </w:tr>
      <w:tr w:rsidR="001B7C80" w:rsidRPr="007F29C4" w:rsidTr="001B7C80">
        <w:trPr>
          <w:trHeight w:val="440"/>
        </w:trPr>
        <w:tc>
          <w:tcPr>
            <w:tcW w:w="1870" w:type="dxa"/>
          </w:tcPr>
          <w:p w:rsidR="001B7C80" w:rsidRPr="00350AC4" w:rsidRDefault="001B7C80" w:rsidP="002B46B6">
            <w:pPr>
              <w:pStyle w:val="a4"/>
            </w:pPr>
            <w:r w:rsidRPr="00D24F07">
              <w:t>ID_CARD</w:t>
            </w:r>
          </w:p>
        </w:tc>
        <w:tc>
          <w:tcPr>
            <w:tcW w:w="1293" w:type="dxa"/>
          </w:tcPr>
          <w:p w:rsidR="001B7C80" w:rsidRDefault="001B7C80" w:rsidP="002B46B6">
            <w:pPr>
              <w:pStyle w:val="a4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340" w:type="dxa"/>
          </w:tcPr>
          <w:p w:rsidR="001B7C80" w:rsidRPr="00350AC4" w:rsidRDefault="001B7C80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50" w:type="dxa"/>
          </w:tcPr>
          <w:p w:rsidR="001B7C80" w:rsidRPr="00350AC4" w:rsidRDefault="001B7C80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3119" w:type="dxa"/>
          </w:tcPr>
          <w:p w:rsidR="001B7C80" w:rsidRPr="00350AC4" w:rsidRDefault="001B7C80" w:rsidP="002B46B6">
            <w:pPr>
              <w:pStyle w:val="a4"/>
            </w:pPr>
          </w:p>
        </w:tc>
      </w:tr>
      <w:tr w:rsidR="001B7C80" w:rsidRPr="007F29C4" w:rsidTr="001B7C80">
        <w:trPr>
          <w:trHeight w:val="440"/>
        </w:trPr>
        <w:tc>
          <w:tcPr>
            <w:tcW w:w="1870" w:type="dxa"/>
          </w:tcPr>
          <w:p w:rsidR="001B7C80" w:rsidRPr="00350AC4" w:rsidRDefault="00833527" w:rsidP="002B46B6">
            <w:pPr>
              <w:pStyle w:val="a4"/>
            </w:pPr>
            <w:r w:rsidRPr="00290893">
              <w:t>CREATE_TIME</w:t>
            </w:r>
          </w:p>
        </w:tc>
        <w:tc>
          <w:tcPr>
            <w:tcW w:w="1293" w:type="dxa"/>
          </w:tcPr>
          <w:p w:rsidR="001B7C80" w:rsidRDefault="003C15AC" w:rsidP="002B46B6">
            <w:pPr>
              <w:pStyle w:val="a4"/>
            </w:pPr>
            <w:r>
              <w:rPr>
                <w:rFonts w:hint="eastAsia"/>
              </w:rPr>
              <w:t>录入日期</w:t>
            </w:r>
          </w:p>
        </w:tc>
        <w:tc>
          <w:tcPr>
            <w:tcW w:w="1340" w:type="dxa"/>
          </w:tcPr>
          <w:p w:rsidR="001B7C80" w:rsidRPr="00350AC4" w:rsidRDefault="001B7C80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850" w:type="dxa"/>
          </w:tcPr>
          <w:p w:rsidR="001B7C80" w:rsidRPr="00350AC4" w:rsidRDefault="001B7C80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3119" w:type="dxa"/>
          </w:tcPr>
          <w:p w:rsidR="001B7C80" w:rsidRPr="00350AC4" w:rsidRDefault="001B7C80" w:rsidP="002B46B6">
            <w:pPr>
              <w:pStyle w:val="a4"/>
            </w:pPr>
          </w:p>
        </w:tc>
      </w:tr>
      <w:tr w:rsidR="003C15AC" w:rsidRPr="007F29C4" w:rsidTr="001B7C80">
        <w:trPr>
          <w:trHeight w:val="440"/>
        </w:trPr>
        <w:tc>
          <w:tcPr>
            <w:tcW w:w="1870" w:type="dxa"/>
          </w:tcPr>
          <w:p w:rsidR="003C15AC" w:rsidRDefault="00833527" w:rsidP="002B46B6">
            <w:pPr>
              <w:pStyle w:val="a4"/>
            </w:pPr>
            <w:r w:rsidRPr="00290893">
              <w:t>CREATE_USER</w:t>
            </w:r>
          </w:p>
        </w:tc>
        <w:tc>
          <w:tcPr>
            <w:tcW w:w="1293" w:type="dxa"/>
          </w:tcPr>
          <w:p w:rsidR="003C15AC" w:rsidRDefault="003C15AC" w:rsidP="002B46B6">
            <w:pPr>
              <w:pStyle w:val="a4"/>
            </w:pPr>
            <w:r>
              <w:rPr>
                <w:rFonts w:hint="eastAsia"/>
              </w:rPr>
              <w:t>操作人员</w:t>
            </w:r>
          </w:p>
        </w:tc>
        <w:tc>
          <w:tcPr>
            <w:tcW w:w="1340" w:type="dxa"/>
          </w:tcPr>
          <w:p w:rsidR="003C15AC" w:rsidRDefault="003C15AC" w:rsidP="002B46B6">
            <w:pPr>
              <w:pStyle w:val="a4"/>
            </w:pPr>
          </w:p>
        </w:tc>
        <w:tc>
          <w:tcPr>
            <w:tcW w:w="850" w:type="dxa"/>
          </w:tcPr>
          <w:p w:rsidR="003C15AC" w:rsidRDefault="003C15AC" w:rsidP="002B46B6">
            <w:pPr>
              <w:pStyle w:val="a4"/>
            </w:pPr>
          </w:p>
        </w:tc>
        <w:tc>
          <w:tcPr>
            <w:tcW w:w="3119" w:type="dxa"/>
          </w:tcPr>
          <w:p w:rsidR="003C15AC" w:rsidRPr="00350AC4" w:rsidRDefault="003C15AC" w:rsidP="002B46B6">
            <w:pPr>
              <w:pStyle w:val="a4"/>
            </w:pPr>
          </w:p>
        </w:tc>
      </w:tr>
      <w:tr w:rsidR="003C15AC" w:rsidRPr="007F29C4" w:rsidTr="001B7C80">
        <w:trPr>
          <w:trHeight w:val="440"/>
        </w:trPr>
        <w:tc>
          <w:tcPr>
            <w:tcW w:w="1870" w:type="dxa"/>
          </w:tcPr>
          <w:p w:rsidR="003C15AC" w:rsidRDefault="003C15AC" w:rsidP="002B46B6">
            <w:pPr>
              <w:pStyle w:val="a4"/>
            </w:pPr>
          </w:p>
        </w:tc>
        <w:tc>
          <w:tcPr>
            <w:tcW w:w="1293" w:type="dxa"/>
          </w:tcPr>
          <w:p w:rsidR="003C15AC" w:rsidRDefault="003C15AC" w:rsidP="002B46B6">
            <w:pPr>
              <w:pStyle w:val="a4"/>
            </w:pPr>
            <w:r>
              <w:rPr>
                <w:rFonts w:hint="eastAsia"/>
              </w:rPr>
              <w:t>操作</w:t>
            </w:r>
          </w:p>
        </w:tc>
        <w:tc>
          <w:tcPr>
            <w:tcW w:w="1340" w:type="dxa"/>
          </w:tcPr>
          <w:p w:rsidR="003C15AC" w:rsidRDefault="003C15AC" w:rsidP="002B46B6">
            <w:pPr>
              <w:pStyle w:val="a4"/>
            </w:pPr>
          </w:p>
        </w:tc>
        <w:tc>
          <w:tcPr>
            <w:tcW w:w="850" w:type="dxa"/>
          </w:tcPr>
          <w:p w:rsidR="003C15AC" w:rsidRDefault="003C15AC" w:rsidP="002B46B6">
            <w:pPr>
              <w:pStyle w:val="a4"/>
            </w:pPr>
          </w:p>
        </w:tc>
        <w:tc>
          <w:tcPr>
            <w:tcW w:w="3119" w:type="dxa"/>
          </w:tcPr>
          <w:p w:rsidR="003C15AC" w:rsidRPr="00350AC4" w:rsidRDefault="00833527" w:rsidP="002B46B6">
            <w:pPr>
              <w:pStyle w:val="a4"/>
            </w:pPr>
            <w:r>
              <w:rPr>
                <w:rFonts w:hint="eastAsia"/>
              </w:rPr>
              <w:t>编辑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</w:tbl>
    <w:p w:rsidR="00E17D0F" w:rsidRPr="00E17D0F" w:rsidRDefault="00E17D0F" w:rsidP="00E17D0F"/>
    <w:p w:rsidR="00B12B5A" w:rsidRDefault="00B12B5A" w:rsidP="00B12B5A">
      <w:pPr>
        <w:pStyle w:val="4"/>
      </w:pPr>
      <w:r>
        <w:rPr>
          <w:rFonts w:hint="eastAsia"/>
        </w:rPr>
        <w:t>业务规则</w:t>
      </w:r>
    </w:p>
    <w:p w:rsidR="003E24A3" w:rsidRDefault="008617CF" w:rsidP="004D03F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编辑黑名单页面中，当“是否生效”选择为“失效”时，显示“注销原因”录入框，且为必输；“是否生效”为“生效”时，不显示；</w:t>
      </w:r>
    </w:p>
    <w:p w:rsidR="00F478B1" w:rsidRDefault="00270F3C" w:rsidP="004D03F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查询列表</w:t>
      </w:r>
      <w:r w:rsidR="00F50689">
        <w:rPr>
          <w:rFonts w:hint="eastAsia"/>
        </w:rPr>
        <w:t>默认仅</w:t>
      </w:r>
      <w:r>
        <w:rPr>
          <w:rFonts w:hint="eastAsia"/>
        </w:rPr>
        <w:t>显示状态为“生效”的数据；</w:t>
      </w:r>
    </w:p>
    <w:p w:rsidR="007D3AEA" w:rsidRDefault="007D3AEA" w:rsidP="004D03F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新增黑名单数据时，需进行唯一性判断，根据“客户姓名</w:t>
      </w:r>
      <w:r>
        <w:rPr>
          <w:rFonts w:hint="eastAsia"/>
        </w:rPr>
        <w:t>+</w:t>
      </w:r>
      <w:r>
        <w:rPr>
          <w:rFonts w:hint="eastAsia"/>
        </w:rPr>
        <w:t>身份证号码”相匹配，如果原库中已有生效数据，</w:t>
      </w:r>
      <w:r w:rsidR="00B6129E">
        <w:rPr>
          <w:rFonts w:hint="eastAsia"/>
        </w:rPr>
        <w:t>且该黑名单导入的导入类型为新增，</w:t>
      </w:r>
      <w:r>
        <w:rPr>
          <w:rFonts w:hint="eastAsia"/>
        </w:rPr>
        <w:t>则提示“该黑名单客户数据已存在，</w:t>
      </w:r>
      <w:r w:rsidR="00B6129E">
        <w:rPr>
          <w:rFonts w:hint="eastAsia"/>
        </w:rPr>
        <w:t>导入类型</w:t>
      </w:r>
      <w:r>
        <w:rPr>
          <w:rFonts w:hint="eastAsia"/>
        </w:rPr>
        <w:t>不能</w:t>
      </w:r>
      <w:r w:rsidR="00B6129E">
        <w:rPr>
          <w:rFonts w:hint="eastAsia"/>
        </w:rPr>
        <w:t>为</w:t>
      </w:r>
      <w:r>
        <w:rPr>
          <w:rFonts w:hint="eastAsia"/>
        </w:rPr>
        <w:t>新增！”</w:t>
      </w:r>
      <w:r w:rsidR="00B6129E">
        <w:rPr>
          <w:rFonts w:hint="eastAsia"/>
        </w:rPr>
        <w:t>如果导入类型为“编辑”，则更新原数据；</w:t>
      </w:r>
      <w:r w:rsidR="00054BE2">
        <w:rPr>
          <w:rFonts w:hint="eastAsia"/>
        </w:rPr>
        <w:t>黑名单</w:t>
      </w:r>
      <w:r w:rsidR="003712A3">
        <w:rPr>
          <w:rFonts w:hint="eastAsia"/>
        </w:rPr>
        <w:t>详情信息只进行新增，不进行修改；</w:t>
      </w:r>
      <w:r>
        <w:rPr>
          <w:rFonts w:hint="eastAsia"/>
        </w:rPr>
        <w:t>如果原库中存在失效数据，则</w:t>
      </w:r>
      <w:r w:rsidR="00C30391">
        <w:rPr>
          <w:rFonts w:hint="eastAsia"/>
        </w:rPr>
        <w:t>在保存时，更新失效数据状态为“生效”；</w:t>
      </w:r>
      <w:r w:rsidR="000B5052">
        <w:rPr>
          <w:rFonts w:hint="eastAsia"/>
        </w:rPr>
        <w:t>数据</w:t>
      </w:r>
      <w:r w:rsidR="005E2EC4">
        <w:rPr>
          <w:rFonts w:hint="eastAsia"/>
        </w:rPr>
        <w:t>导入时同此规则；</w:t>
      </w:r>
    </w:p>
    <w:p w:rsidR="00311B3C" w:rsidRDefault="007D5AC7" w:rsidP="004D03F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导入时同时保存黑名单表和黑名单详情表</w:t>
      </w:r>
      <w:ins w:id="64" w:author="chujiayi" w:date="2015-08-27T10:55:00Z">
        <w:r w:rsidR="007A1DA4">
          <w:rPr>
            <w:rFonts w:hint="eastAsia"/>
          </w:rPr>
          <w:t>，黑名单详情必填；</w:t>
        </w:r>
      </w:ins>
      <w:del w:id="65" w:author="chujiayi" w:date="2015-08-27T10:55:00Z">
        <w:r w:rsidDel="002E462F">
          <w:rPr>
            <w:rFonts w:hint="eastAsia"/>
          </w:rPr>
          <w:delText>，</w:delText>
        </w:r>
        <w:r w:rsidR="0020133D" w:rsidDel="002E462F">
          <w:rPr>
            <w:rFonts w:hint="eastAsia"/>
          </w:rPr>
          <w:delText>如果“数据来源”、“风险级别”、“失信原因”、“备注”至少有一项不为空时，保存黑名单详情表，且“数据来源”、“风险级别”、“失信原因”三项必填；</w:delText>
        </w:r>
      </w:del>
    </w:p>
    <w:p w:rsidR="000F4F86" w:rsidRDefault="000F4F86" w:rsidP="004D03F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如有</w:t>
      </w:r>
      <w:r w:rsidR="00C30022">
        <w:rPr>
          <w:rFonts w:hint="eastAsia"/>
        </w:rPr>
        <w:t>任一条数据校验失败，则提示导入失败原因，所有数据校验通过后，方可导入；</w:t>
      </w:r>
    </w:p>
    <w:p w:rsidR="00C30022" w:rsidRDefault="00C30022" w:rsidP="004D03F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导入过程中如有异常情况发生，事务回滚；</w:t>
      </w:r>
    </w:p>
    <w:p w:rsidR="00C30022" w:rsidRPr="003E24A3" w:rsidRDefault="00C30022" w:rsidP="004D03F8">
      <w:pPr>
        <w:pStyle w:val="ac"/>
        <w:numPr>
          <w:ilvl w:val="0"/>
          <w:numId w:val="6"/>
        </w:numPr>
        <w:ind w:firstLineChars="0"/>
      </w:pPr>
    </w:p>
    <w:p w:rsidR="00B12B5A" w:rsidRDefault="00B12B5A" w:rsidP="00B12B5A">
      <w:pPr>
        <w:pStyle w:val="4"/>
      </w:pPr>
      <w:r>
        <w:rPr>
          <w:rFonts w:hint="eastAsia"/>
        </w:rPr>
        <w:t>操作权限</w:t>
      </w:r>
    </w:p>
    <w:p w:rsidR="00D545DC" w:rsidRPr="00D545DC" w:rsidRDefault="00CB7A96" w:rsidP="004B023C">
      <w:pPr>
        <w:ind w:firstLineChars="200" w:firstLine="480"/>
      </w:pPr>
      <w:r>
        <w:rPr>
          <w:rFonts w:hint="eastAsia"/>
        </w:rPr>
        <w:t>风控人员、风控主管</w:t>
      </w:r>
      <w:r w:rsidR="00D545DC">
        <w:rPr>
          <w:rFonts w:hint="eastAsia"/>
        </w:rPr>
        <w:t>、总经理</w:t>
      </w:r>
    </w:p>
    <w:p w:rsidR="00F467B2" w:rsidRDefault="00F467B2" w:rsidP="0031079A">
      <w:pPr>
        <w:pStyle w:val="2"/>
      </w:pPr>
      <w:r>
        <w:rPr>
          <w:rFonts w:hint="eastAsia"/>
        </w:rPr>
        <w:t>合同管理</w:t>
      </w:r>
    </w:p>
    <w:p w:rsidR="002147A1" w:rsidRDefault="002147A1" w:rsidP="002147A1">
      <w:pPr>
        <w:pStyle w:val="3"/>
      </w:pPr>
      <w:r>
        <w:rPr>
          <w:rFonts w:hint="eastAsia"/>
        </w:rPr>
        <w:t>合同作废</w:t>
      </w:r>
    </w:p>
    <w:p w:rsidR="002147A1" w:rsidRDefault="00C55E75" w:rsidP="00C55E75">
      <w:pPr>
        <w:pStyle w:val="4"/>
      </w:pPr>
      <w:r>
        <w:rPr>
          <w:rFonts w:hint="eastAsia"/>
        </w:rPr>
        <w:t>功能概述</w:t>
      </w:r>
    </w:p>
    <w:p w:rsidR="00D12A42" w:rsidRPr="00D12A42" w:rsidRDefault="00D12A42" w:rsidP="00D12A42">
      <w:r>
        <w:rPr>
          <w:rFonts w:hint="eastAsia"/>
        </w:rPr>
        <w:t>提供简单合同作废的功能，</w:t>
      </w:r>
    </w:p>
    <w:p w:rsidR="00C55E75" w:rsidRDefault="009C7B22" w:rsidP="009C7B22">
      <w:pPr>
        <w:pStyle w:val="4"/>
      </w:pPr>
      <w:r>
        <w:rPr>
          <w:rFonts w:hint="eastAsia"/>
        </w:rPr>
        <w:lastRenderedPageBreak/>
        <w:t>页面设计</w:t>
      </w:r>
    </w:p>
    <w:p w:rsidR="00CA7E92" w:rsidRDefault="000F3198" w:rsidP="00CA7E92">
      <w:r>
        <w:rPr>
          <w:noProof/>
        </w:rPr>
        <w:drawing>
          <wp:inline distT="0" distB="0" distL="0" distR="0">
            <wp:extent cx="5274310" cy="2423822"/>
            <wp:effectExtent l="19050" t="0" r="2540" b="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92" w:rsidRDefault="00CA7E92" w:rsidP="00CA7E9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合同管理页面</w:t>
      </w:r>
    </w:p>
    <w:p w:rsidR="00CA7E92" w:rsidRDefault="007B7BF5" w:rsidP="00CA7E92">
      <w:pPr>
        <w:jc w:val="center"/>
      </w:pPr>
      <w:r>
        <w:rPr>
          <w:noProof/>
        </w:rPr>
        <w:drawing>
          <wp:inline distT="0" distB="0" distL="0" distR="0">
            <wp:extent cx="5274310" cy="2303478"/>
            <wp:effectExtent l="19050" t="0" r="2540" b="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42E" w:rsidRPr="00CA7E92" w:rsidRDefault="0068442E" w:rsidP="00CA7E9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作废弹框</w:t>
      </w:r>
    </w:p>
    <w:p w:rsidR="009C7B22" w:rsidRDefault="009C7B22" w:rsidP="009C7B22">
      <w:pPr>
        <w:pStyle w:val="4"/>
      </w:pPr>
      <w:r>
        <w:rPr>
          <w:rFonts w:hint="eastAsia"/>
        </w:rPr>
        <w:t>输入项</w:t>
      </w:r>
    </w:p>
    <w:tbl>
      <w:tblPr>
        <w:tblStyle w:val="a3"/>
        <w:tblW w:w="0" w:type="auto"/>
        <w:tblLayout w:type="fixed"/>
        <w:tblLook w:val="04A0"/>
      </w:tblPr>
      <w:tblGrid>
        <w:gridCol w:w="1526"/>
        <w:gridCol w:w="1984"/>
        <w:gridCol w:w="1134"/>
        <w:gridCol w:w="1134"/>
        <w:gridCol w:w="738"/>
        <w:gridCol w:w="699"/>
        <w:gridCol w:w="1307"/>
      </w:tblGrid>
      <w:tr w:rsidR="0048717D" w:rsidRPr="007F29C4" w:rsidTr="000F3198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48717D" w:rsidRPr="007F29C4" w:rsidRDefault="0048717D" w:rsidP="000F3198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48717D" w:rsidRPr="007F29C4" w:rsidRDefault="0048717D" w:rsidP="000F3198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48717D" w:rsidRPr="007F29C4" w:rsidRDefault="0048717D" w:rsidP="000F3198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类型</w:t>
            </w:r>
            <w:r>
              <w:rPr>
                <w:rFonts w:hint="eastAsia"/>
                <w:b/>
                <w:sz w:val="21"/>
                <w:szCs w:val="21"/>
              </w:rPr>
              <w:t>&amp;</w:t>
            </w:r>
            <w:r>
              <w:rPr>
                <w:rFonts w:hint="eastAsia"/>
                <w:b/>
                <w:sz w:val="21"/>
                <w:szCs w:val="21"/>
              </w:rPr>
              <w:t>长度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48717D" w:rsidRPr="007F29C4" w:rsidRDefault="0048717D" w:rsidP="000F3198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范围（精度）</w:t>
            </w:r>
          </w:p>
        </w:tc>
        <w:tc>
          <w:tcPr>
            <w:tcW w:w="738" w:type="dxa"/>
            <w:shd w:val="clear" w:color="auto" w:fill="D9D9D9" w:themeFill="background1" w:themeFillShade="D9"/>
          </w:tcPr>
          <w:p w:rsidR="0048717D" w:rsidRDefault="0048717D" w:rsidP="000F3198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页面是否展示</w:t>
            </w:r>
          </w:p>
        </w:tc>
        <w:tc>
          <w:tcPr>
            <w:tcW w:w="699" w:type="dxa"/>
            <w:shd w:val="clear" w:color="auto" w:fill="D9D9D9" w:themeFill="background1" w:themeFillShade="D9"/>
          </w:tcPr>
          <w:p w:rsidR="0048717D" w:rsidRPr="007F29C4" w:rsidRDefault="0048717D" w:rsidP="000F3198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是否必输</w:t>
            </w:r>
          </w:p>
        </w:tc>
        <w:tc>
          <w:tcPr>
            <w:tcW w:w="1307" w:type="dxa"/>
            <w:shd w:val="clear" w:color="auto" w:fill="D9D9D9" w:themeFill="background1" w:themeFillShade="D9"/>
          </w:tcPr>
          <w:p w:rsidR="0048717D" w:rsidRPr="007F29C4" w:rsidRDefault="0048717D" w:rsidP="000F3198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48717D" w:rsidRPr="007F29C4" w:rsidTr="000F3198">
        <w:trPr>
          <w:trHeight w:val="440"/>
        </w:trPr>
        <w:tc>
          <w:tcPr>
            <w:tcW w:w="8522" w:type="dxa"/>
            <w:gridSpan w:val="7"/>
          </w:tcPr>
          <w:p w:rsidR="0048717D" w:rsidRDefault="0048717D" w:rsidP="000F3198">
            <w:pPr>
              <w:pStyle w:val="a4"/>
            </w:pPr>
          </w:p>
        </w:tc>
      </w:tr>
      <w:tr w:rsidR="0048717D" w:rsidRPr="007F29C4" w:rsidTr="000F3198">
        <w:trPr>
          <w:trHeight w:val="440"/>
        </w:trPr>
        <w:tc>
          <w:tcPr>
            <w:tcW w:w="1526" w:type="dxa"/>
          </w:tcPr>
          <w:p w:rsidR="0048717D" w:rsidRPr="00350AC4" w:rsidRDefault="0048717D" w:rsidP="000F3198">
            <w:pPr>
              <w:pStyle w:val="a4"/>
            </w:pPr>
          </w:p>
        </w:tc>
        <w:tc>
          <w:tcPr>
            <w:tcW w:w="1984" w:type="dxa"/>
          </w:tcPr>
          <w:p w:rsidR="0048717D" w:rsidRPr="00350AC4" w:rsidRDefault="00977558" w:rsidP="000F3198">
            <w:pPr>
              <w:pStyle w:val="a4"/>
            </w:pPr>
            <w:r>
              <w:rPr>
                <w:rFonts w:hint="eastAsia"/>
              </w:rPr>
              <w:t>作废备注</w:t>
            </w:r>
          </w:p>
        </w:tc>
        <w:tc>
          <w:tcPr>
            <w:tcW w:w="1134" w:type="dxa"/>
          </w:tcPr>
          <w:p w:rsidR="0048717D" w:rsidRPr="00350AC4" w:rsidRDefault="0048717D" w:rsidP="000F3198">
            <w:pPr>
              <w:pStyle w:val="a4"/>
            </w:pPr>
          </w:p>
        </w:tc>
        <w:tc>
          <w:tcPr>
            <w:tcW w:w="1134" w:type="dxa"/>
          </w:tcPr>
          <w:p w:rsidR="0048717D" w:rsidRPr="00350AC4" w:rsidRDefault="0048717D" w:rsidP="000F3198">
            <w:pPr>
              <w:pStyle w:val="a4"/>
            </w:pPr>
          </w:p>
        </w:tc>
        <w:tc>
          <w:tcPr>
            <w:tcW w:w="738" w:type="dxa"/>
          </w:tcPr>
          <w:p w:rsidR="0048717D" w:rsidRPr="00350AC4" w:rsidRDefault="0048717D" w:rsidP="000F3198">
            <w:pPr>
              <w:pStyle w:val="a4"/>
            </w:pPr>
          </w:p>
        </w:tc>
        <w:tc>
          <w:tcPr>
            <w:tcW w:w="699" w:type="dxa"/>
          </w:tcPr>
          <w:p w:rsidR="0048717D" w:rsidRPr="00350AC4" w:rsidRDefault="00977558" w:rsidP="000F3198">
            <w:pPr>
              <w:pStyle w:val="a4"/>
            </w:pPr>
            <w:r>
              <w:rPr>
                <w:rFonts w:hint="eastAsia"/>
              </w:rPr>
              <w:t>必输</w:t>
            </w:r>
          </w:p>
        </w:tc>
        <w:tc>
          <w:tcPr>
            <w:tcW w:w="1307" w:type="dxa"/>
          </w:tcPr>
          <w:p w:rsidR="0048717D" w:rsidRPr="00350AC4" w:rsidRDefault="0048717D" w:rsidP="000F3198">
            <w:pPr>
              <w:pStyle w:val="a4"/>
            </w:pPr>
          </w:p>
        </w:tc>
      </w:tr>
    </w:tbl>
    <w:p w:rsidR="0048717D" w:rsidRPr="0048717D" w:rsidRDefault="0048717D" w:rsidP="0048717D"/>
    <w:p w:rsidR="009C7B22" w:rsidRDefault="009C7B22" w:rsidP="009C7B22">
      <w:pPr>
        <w:pStyle w:val="4"/>
      </w:pPr>
      <w:r>
        <w:rPr>
          <w:rFonts w:hint="eastAsia"/>
        </w:rPr>
        <w:lastRenderedPageBreak/>
        <w:t>输出项</w:t>
      </w:r>
    </w:p>
    <w:p w:rsidR="009C7B22" w:rsidRDefault="009C7B22" w:rsidP="009C7B22">
      <w:pPr>
        <w:pStyle w:val="4"/>
      </w:pPr>
      <w:r>
        <w:rPr>
          <w:rFonts w:hint="eastAsia"/>
        </w:rPr>
        <w:t>业务规则</w:t>
      </w:r>
    </w:p>
    <w:p w:rsidR="00012BDD" w:rsidRDefault="00012BDD" w:rsidP="00012BDD">
      <w:r>
        <w:rPr>
          <w:rFonts w:hint="eastAsia"/>
        </w:rPr>
        <w:t>合同作废分</w:t>
      </w:r>
      <w:r w:rsidR="00AD53E9">
        <w:rPr>
          <w:rFonts w:hint="eastAsia"/>
        </w:rPr>
        <w:t>两</w:t>
      </w:r>
      <w:r>
        <w:rPr>
          <w:rFonts w:hint="eastAsia"/>
        </w:rPr>
        <w:t>种情况处理：</w:t>
      </w:r>
    </w:p>
    <w:p w:rsidR="00012BDD" w:rsidRDefault="00012BDD" w:rsidP="004D03F8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任务流转中</w:t>
      </w:r>
      <w:r w:rsidR="00960F2C">
        <w:rPr>
          <w:rFonts w:hint="eastAsia"/>
        </w:rPr>
        <w:t>（包含贷款申请流程和放款申请流程）</w:t>
      </w:r>
      <w:r>
        <w:rPr>
          <w:rFonts w:hint="eastAsia"/>
        </w:rPr>
        <w:t>，</w:t>
      </w:r>
      <w:r w:rsidR="002B314C">
        <w:rPr>
          <w:rFonts w:hint="eastAsia"/>
        </w:rPr>
        <w:t>可以作废，提示当前所处任务环节、任务处理人、处理时间；确认作废后，强行结束任务流程，更新合同表状态为已作废；</w:t>
      </w:r>
    </w:p>
    <w:p w:rsidR="002B314C" w:rsidRDefault="00CB5EE2" w:rsidP="004D03F8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已确认放款</w:t>
      </w:r>
      <w:r w:rsidR="00960F2C">
        <w:rPr>
          <w:rFonts w:hint="eastAsia"/>
        </w:rPr>
        <w:t>，</w:t>
      </w:r>
      <w:r w:rsidR="002F2874">
        <w:rPr>
          <w:rFonts w:hint="eastAsia"/>
        </w:rPr>
        <w:t>提示</w:t>
      </w:r>
      <w:r w:rsidR="00141A92">
        <w:rPr>
          <w:rFonts w:hint="eastAsia"/>
        </w:rPr>
        <w:t>不能作废；</w:t>
      </w:r>
      <w:r w:rsidR="0065188D">
        <w:rPr>
          <w:rFonts w:hint="eastAsia"/>
        </w:rPr>
        <w:t>；</w:t>
      </w:r>
    </w:p>
    <w:p w:rsidR="00BD718F" w:rsidRPr="00012BDD" w:rsidRDefault="00BD718F" w:rsidP="004D03F8">
      <w:pPr>
        <w:pStyle w:val="ac"/>
        <w:numPr>
          <w:ilvl w:val="0"/>
          <w:numId w:val="22"/>
        </w:numPr>
        <w:ind w:firstLineChars="0"/>
      </w:pPr>
      <w:r>
        <w:rPr>
          <w:rFonts w:hint="eastAsia"/>
        </w:rPr>
        <w:t>合同作废成功后，发送订单取消通知接口到乐花花商城；</w:t>
      </w:r>
    </w:p>
    <w:p w:rsidR="009C7B22" w:rsidRPr="00C55E75" w:rsidRDefault="009C7B22" w:rsidP="009C7B22">
      <w:pPr>
        <w:pStyle w:val="4"/>
      </w:pPr>
      <w:r>
        <w:rPr>
          <w:rFonts w:hint="eastAsia"/>
        </w:rPr>
        <w:t>操作权限</w:t>
      </w:r>
    </w:p>
    <w:p w:rsidR="002147A1" w:rsidRDefault="002147A1" w:rsidP="002147A1">
      <w:pPr>
        <w:pStyle w:val="3"/>
      </w:pPr>
      <w:r>
        <w:rPr>
          <w:rFonts w:hint="eastAsia"/>
        </w:rPr>
        <w:t>合同签章</w:t>
      </w:r>
    </w:p>
    <w:p w:rsidR="005061B4" w:rsidRDefault="005061B4" w:rsidP="005061B4">
      <w:pPr>
        <w:pStyle w:val="4"/>
      </w:pPr>
      <w:r>
        <w:rPr>
          <w:rFonts w:hint="eastAsia"/>
        </w:rPr>
        <w:t>功能概述</w:t>
      </w:r>
    </w:p>
    <w:p w:rsidR="006A0197" w:rsidRDefault="003C6F2D" w:rsidP="004D42A5">
      <w:pPr>
        <w:ind w:firstLineChars="200" w:firstLine="480"/>
      </w:pPr>
      <w:r>
        <w:rPr>
          <w:rFonts w:hint="eastAsia"/>
        </w:rPr>
        <w:t>客户签署合同后，需要我方（乐花花公司）签章后合同方可生效，因此，补充该</w:t>
      </w:r>
      <w:r w:rsidR="00274CBB">
        <w:rPr>
          <w:rFonts w:hint="eastAsia"/>
        </w:rPr>
        <w:t>自动签章</w:t>
      </w:r>
      <w:r>
        <w:rPr>
          <w:rFonts w:hint="eastAsia"/>
        </w:rPr>
        <w:t>功能。</w:t>
      </w:r>
    </w:p>
    <w:p w:rsidR="00B0612E" w:rsidRDefault="008611BC" w:rsidP="004D42A5">
      <w:pPr>
        <w:ind w:firstLineChars="200" w:firstLine="480"/>
      </w:pPr>
      <w:r>
        <w:rPr>
          <w:rFonts w:hint="eastAsia"/>
        </w:rPr>
        <w:t>风控终审通过后</w:t>
      </w:r>
      <w:r w:rsidR="00D35E55">
        <w:rPr>
          <w:rFonts w:hint="eastAsia"/>
        </w:rPr>
        <w:t>，在合同签章任务池中</w:t>
      </w:r>
      <w:r w:rsidR="006A0197">
        <w:rPr>
          <w:rFonts w:hint="eastAsia"/>
        </w:rPr>
        <w:t>新增一条该任务，风控人员领取任务，</w:t>
      </w:r>
      <w:r>
        <w:rPr>
          <w:rFonts w:hint="eastAsia"/>
        </w:rPr>
        <w:t>待客户签订合同后，风控人员进行</w:t>
      </w:r>
      <w:r w:rsidR="006A0197">
        <w:rPr>
          <w:rFonts w:hint="eastAsia"/>
        </w:rPr>
        <w:t>“确认签章”，发送法大大自动签章功能，</w:t>
      </w:r>
      <w:r>
        <w:rPr>
          <w:rFonts w:hint="eastAsia"/>
        </w:rPr>
        <w:t>分别进行乐花花签章及投哪签章，</w:t>
      </w:r>
      <w:r w:rsidR="006A0197">
        <w:rPr>
          <w:rFonts w:hint="eastAsia"/>
        </w:rPr>
        <w:t>法大大成功返回后，提交工作流任务。</w:t>
      </w:r>
    </w:p>
    <w:p w:rsidR="003C6F2D" w:rsidRPr="001871D2" w:rsidRDefault="003C6F2D" w:rsidP="004D42A5">
      <w:pPr>
        <w:ind w:firstLineChars="200" w:firstLine="480"/>
      </w:pPr>
    </w:p>
    <w:p w:rsidR="00B0612E" w:rsidRPr="00B0612E" w:rsidRDefault="00B0612E" w:rsidP="00B0612E">
      <w:r>
        <w:object w:dxaOrig="5280" w:dyaOrig="841">
          <v:shape id="_x0000_i1030" type="#_x0000_t75" style="width:264pt;height:42pt" o:ole="">
            <v:imagedata r:id="rId53" o:title=""/>
          </v:shape>
          <o:OLEObject Type="Embed" ProgID="Package" ShapeID="_x0000_i1030" DrawAspect="Content" ObjectID="_1502267832" r:id="rId54"/>
        </w:object>
      </w:r>
    </w:p>
    <w:p w:rsidR="00B0612E" w:rsidRDefault="00B0612E" w:rsidP="00B0612E"/>
    <w:p w:rsidR="00CA6579" w:rsidRDefault="00CA6579" w:rsidP="005061B4">
      <w:pPr>
        <w:pStyle w:val="4"/>
      </w:pPr>
      <w:r>
        <w:rPr>
          <w:rFonts w:hint="eastAsia"/>
        </w:rPr>
        <w:lastRenderedPageBreak/>
        <w:t>流程图</w:t>
      </w:r>
    </w:p>
    <w:p w:rsidR="00CA6579" w:rsidRPr="00CA6579" w:rsidRDefault="00CA6579" w:rsidP="00CA6579">
      <w:r>
        <w:object w:dxaOrig="9735" w:dyaOrig="9481">
          <v:shape id="_x0000_i1031" type="#_x0000_t75" style="width:415.5pt;height:404.25pt" o:ole="">
            <v:imagedata r:id="rId55" o:title=""/>
          </v:shape>
          <o:OLEObject Type="Embed" ProgID="Visio.Drawing.15" ShapeID="_x0000_i1031" DrawAspect="Content" ObjectID="_1502267833" r:id="rId56"/>
        </w:object>
      </w:r>
    </w:p>
    <w:p w:rsidR="005061B4" w:rsidRDefault="005061B4" w:rsidP="005061B4">
      <w:pPr>
        <w:pStyle w:val="4"/>
      </w:pPr>
      <w:r>
        <w:rPr>
          <w:rFonts w:hint="eastAsia"/>
        </w:rPr>
        <w:lastRenderedPageBreak/>
        <w:t>页面设计</w:t>
      </w:r>
    </w:p>
    <w:p w:rsidR="000A5382" w:rsidRDefault="00B95F2C" w:rsidP="000A5382">
      <w:r>
        <w:rPr>
          <w:noProof/>
        </w:rPr>
        <w:drawing>
          <wp:inline distT="0" distB="0" distL="0" distR="0">
            <wp:extent cx="5274310" cy="2885848"/>
            <wp:effectExtent l="19050" t="0" r="2540" b="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382" w:rsidRDefault="000A5382" w:rsidP="000A53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合同签章列表页面</w:t>
      </w:r>
    </w:p>
    <w:p w:rsidR="000A5382" w:rsidRDefault="00B95F2C" w:rsidP="000A5382">
      <w:pPr>
        <w:jc w:val="center"/>
      </w:pPr>
      <w:r>
        <w:rPr>
          <w:noProof/>
        </w:rPr>
        <w:drawing>
          <wp:inline distT="0" distB="0" distL="0" distR="0">
            <wp:extent cx="5274310" cy="3309190"/>
            <wp:effectExtent l="19050" t="0" r="2540" b="0"/>
            <wp:docPr id="5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382" w:rsidRDefault="000A5382" w:rsidP="000A53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签章页面</w:t>
      </w:r>
    </w:p>
    <w:p w:rsidR="00F05D29" w:rsidRDefault="00384130" w:rsidP="000A5382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950183"/>
            <wp:effectExtent l="19050" t="0" r="254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D29" w:rsidRDefault="00F05D29" w:rsidP="000A53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列表新增功能</w:t>
      </w:r>
    </w:p>
    <w:p w:rsidR="00103F29" w:rsidRDefault="00384130" w:rsidP="000A5382">
      <w:pPr>
        <w:jc w:val="center"/>
      </w:pPr>
      <w:r>
        <w:rPr>
          <w:noProof/>
        </w:rPr>
        <w:drawing>
          <wp:inline distT="0" distB="0" distL="0" distR="0">
            <wp:extent cx="5274310" cy="1766205"/>
            <wp:effectExtent l="19050" t="0" r="2540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F29" w:rsidRPr="000A5382" w:rsidRDefault="00103F29" w:rsidP="000A53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合同退回弹出框</w:t>
      </w:r>
    </w:p>
    <w:p w:rsidR="005061B4" w:rsidRDefault="005061B4" w:rsidP="005061B4">
      <w:pPr>
        <w:pStyle w:val="4"/>
      </w:pPr>
      <w:r>
        <w:rPr>
          <w:rFonts w:hint="eastAsia"/>
        </w:rPr>
        <w:t>输入项</w:t>
      </w:r>
    </w:p>
    <w:p w:rsidR="005061B4" w:rsidRDefault="005061B4" w:rsidP="005061B4">
      <w:pPr>
        <w:pStyle w:val="4"/>
      </w:pPr>
      <w:r>
        <w:rPr>
          <w:rFonts w:hint="eastAsia"/>
        </w:rPr>
        <w:t>输出项</w:t>
      </w:r>
    </w:p>
    <w:p w:rsidR="005061B4" w:rsidRDefault="005061B4" w:rsidP="005061B4">
      <w:pPr>
        <w:pStyle w:val="4"/>
      </w:pPr>
      <w:r>
        <w:rPr>
          <w:rFonts w:hint="eastAsia"/>
        </w:rPr>
        <w:t>业务规则</w:t>
      </w:r>
    </w:p>
    <w:p w:rsidR="0056679B" w:rsidRDefault="0056679B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合同签订日期以风控人员确认签章日期为准；</w:t>
      </w:r>
    </w:p>
    <w:p w:rsidR="0056679B" w:rsidRDefault="0056679B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列表页面“申请编号”可链接到申请信息详情；“客户姓名”可链接到客户信息详情；</w:t>
      </w:r>
    </w:p>
    <w:p w:rsidR="0056679B" w:rsidRDefault="0056679B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确认签章时，意见必填；</w:t>
      </w:r>
    </w:p>
    <w:p w:rsidR="0056679B" w:rsidRDefault="00964063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点击“确认签章”，将触发法大大的“文档签署接口（自动签署模式）”进行签署；</w:t>
      </w:r>
    </w:p>
    <w:p w:rsidR="00964063" w:rsidRDefault="00964063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因为自动签署需要关键字，因此需要微调合同模板；</w:t>
      </w:r>
    </w:p>
    <w:p w:rsidR="001404B1" w:rsidRDefault="00B7729B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法大大签章成功返回后，提交工作流到下一任务节点</w:t>
      </w:r>
      <w:r w:rsidR="001404B1">
        <w:rPr>
          <w:rFonts w:hint="eastAsia"/>
        </w:rPr>
        <w:t>；</w:t>
      </w:r>
    </w:p>
    <w:p w:rsidR="00D310AF" w:rsidRDefault="001404B1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合同状态不为“已签订”</w:t>
      </w:r>
      <w:r w:rsidR="00D310AF">
        <w:rPr>
          <w:rFonts w:hint="eastAsia"/>
        </w:rPr>
        <w:t>，可以退回至风控初审</w:t>
      </w:r>
      <w:r w:rsidR="00B43279">
        <w:rPr>
          <w:rFonts w:hint="eastAsia"/>
        </w:rPr>
        <w:t>，点击“退回”按钮，填写退回意见，确认退回；</w:t>
      </w:r>
    </w:p>
    <w:p w:rsidR="00D310AF" w:rsidRDefault="00D310AF" w:rsidP="004D03F8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合同状态：</w:t>
      </w:r>
    </w:p>
    <w:p w:rsidR="00D310AF" w:rsidRDefault="00D310AF" w:rsidP="00D310AF">
      <w:r>
        <w:rPr>
          <w:rFonts w:hint="eastAsia"/>
        </w:rPr>
        <w:tab/>
      </w:r>
      <w:r>
        <w:rPr>
          <w:rFonts w:hint="eastAsia"/>
        </w:rPr>
        <w:t>未签订：三方都未签订；</w:t>
      </w:r>
    </w:p>
    <w:p w:rsidR="00D310AF" w:rsidRDefault="0072324B" w:rsidP="00D310AF">
      <w:r>
        <w:rPr>
          <w:rFonts w:hint="eastAsia"/>
        </w:rPr>
        <w:tab/>
      </w:r>
      <w:r w:rsidR="00D310AF">
        <w:rPr>
          <w:rFonts w:hint="eastAsia"/>
        </w:rPr>
        <w:t>乐花花待签订：仅客户签订成功；</w:t>
      </w:r>
    </w:p>
    <w:p w:rsidR="00D310AF" w:rsidRDefault="0072324B" w:rsidP="00D310AF">
      <w:r>
        <w:rPr>
          <w:rFonts w:hint="eastAsia"/>
        </w:rPr>
        <w:tab/>
      </w:r>
      <w:r w:rsidR="00D310AF">
        <w:rPr>
          <w:rFonts w:hint="eastAsia"/>
        </w:rPr>
        <w:t>投哪待签订：客户、乐花花签订成功；</w:t>
      </w:r>
    </w:p>
    <w:p w:rsidR="00A64BA9" w:rsidDel="007D5A8B" w:rsidRDefault="0072324B" w:rsidP="007D5A8B">
      <w:pPr>
        <w:rPr>
          <w:del w:id="66" w:author="chujiayi" w:date="2015-08-28T11:23:00Z"/>
        </w:rPr>
      </w:pPr>
      <w:r>
        <w:rPr>
          <w:rFonts w:hint="eastAsia"/>
        </w:rPr>
        <w:tab/>
      </w:r>
      <w:r w:rsidR="00886555">
        <w:rPr>
          <w:rFonts w:hint="eastAsia"/>
        </w:rPr>
        <w:t>已签订：三方签订成功。</w:t>
      </w:r>
    </w:p>
    <w:p w:rsidR="0056679B" w:rsidRPr="0056679B" w:rsidDel="007D5A8B" w:rsidRDefault="0056679B" w:rsidP="007D5A8B">
      <w:pPr>
        <w:pStyle w:val="ac"/>
        <w:ind w:left="420" w:firstLineChars="0" w:firstLine="0"/>
        <w:rPr>
          <w:del w:id="67" w:author="chujiayi" w:date="2015-08-28T11:23:00Z"/>
        </w:rPr>
      </w:pPr>
    </w:p>
    <w:p w:rsidR="005061B4" w:rsidRDefault="005061B4" w:rsidP="007D5A8B">
      <w:pPr>
        <w:pStyle w:val="4"/>
        <w:numPr>
          <w:ilvl w:val="0"/>
          <w:numId w:val="0"/>
        </w:numPr>
        <w:ind w:left="420"/>
      </w:pPr>
      <w:r>
        <w:rPr>
          <w:rFonts w:hint="eastAsia"/>
        </w:rPr>
        <w:t>操作权限</w:t>
      </w:r>
    </w:p>
    <w:p w:rsidR="004E4841" w:rsidRPr="004E4841" w:rsidRDefault="004E4841" w:rsidP="002C7C0B">
      <w:pPr>
        <w:ind w:firstLineChars="200" w:firstLine="480"/>
      </w:pPr>
      <w:r>
        <w:rPr>
          <w:rFonts w:hint="eastAsia"/>
        </w:rPr>
        <w:t>风控人员</w:t>
      </w:r>
    </w:p>
    <w:p w:rsidR="00237D86" w:rsidRDefault="00237D86" w:rsidP="0031079A">
      <w:pPr>
        <w:pStyle w:val="2"/>
      </w:pPr>
      <w:r>
        <w:rPr>
          <w:rFonts w:hint="eastAsia"/>
        </w:rPr>
        <w:t>财务管理</w:t>
      </w:r>
    </w:p>
    <w:p w:rsidR="00894CD2" w:rsidRDefault="008B751A">
      <w:pPr>
        <w:pStyle w:val="3"/>
      </w:pPr>
      <w:r>
        <w:rPr>
          <w:rFonts w:hint="eastAsia"/>
        </w:rPr>
        <w:t>财务初审、</w:t>
      </w:r>
      <w:r w:rsidR="00D81662">
        <w:rPr>
          <w:rFonts w:hint="eastAsia"/>
        </w:rPr>
        <w:t>财务终审</w:t>
      </w:r>
    </w:p>
    <w:p w:rsidR="00894CD2" w:rsidRDefault="007C297A">
      <w:pPr>
        <w:pStyle w:val="4"/>
      </w:pPr>
      <w:r>
        <w:rPr>
          <w:rFonts w:hint="eastAsia"/>
        </w:rPr>
        <w:t>功能概述</w:t>
      </w:r>
    </w:p>
    <w:p w:rsidR="00894CD2" w:rsidRDefault="00C103AD">
      <w:r>
        <w:rPr>
          <w:rFonts w:hint="eastAsia"/>
        </w:rPr>
        <w:t>增加放款</w:t>
      </w:r>
      <w:r w:rsidR="00CA3304">
        <w:rPr>
          <w:rFonts w:hint="eastAsia"/>
        </w:rPr>
        <w:t>单录入检查功能。</w:t>
      </w:r>
    </w:p>
    <w:p w:rsidR="00817034" w:rsidRDefault="00817034" w:rsidP="00817034">
      <w:pPr>
        <w:pStyle w:val="4"/>
      </w:pPr>
      <w:r>
        <w:rPr>
          <w:rFonts w:hint="eastAsia"/>
        </w:rPr>
        <w:t>页面设计</w:t>
      </w:r>
    </w:p>
    <w:p w:rsidR="00894CD2" w:rsidRDefault="00BC051B">
      <w:r>
        <w:rPr>
          <w:noProof/>
        </w:rPr>
        <w:drawing>
          <wp:inline distT="0" distB="0" distL="0" distR="0">
            <wp:extent cx="5274310" cy="1795758"/>
            <wp:effectExtent l="19050" t="0" r="254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CEE" w:rsidRDefault="00400CEE" w:rsidP="00400CEE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1 </w:t>
      </w:r>
      <w:r>
        <w:rPr>
          <w:rFonts w:hint="eastAsia"/>
        </w:rPr>
        <w:t>放款申请单下载上传</w:t>
      </w:r>
    </w:p>
    <w:p w:rsidR="00400CEE" w:rsidRDefault="00400CEE">
      <w:r>
        <w:rPr>
          <w:rFonts w:hint="eastAsia"/>
          <w:noProof/>
        </w:rPr>
        <w:drawing>
          <wp:inline distT="0" distB="0" distL="0" distR="0">
            <wp:extent cx="5274310" cy="3305536"/>
            <wp:effectExtent l="19050" t="0" r="254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CEE" w:rsidRDefault="00400CEE" w:rsidP="00400C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放款单参数说明</w:t>
      </w:r>
    </w:p>
    <w:p w:rsidR="00B519E7" w:rsidRDefault="00B519E7" w:rsidP="00B519E7">
      <w:pPr>
        <w:pStyle w:val="4"/>
      </w:pPr>
      <w:r>
        <w:rPr>
          <w:rFonts w:hint="eastAsia"/>
        </w:rPr>
        <w:t>输入项</w:t>
      </w:r>
    </w:p>
    <w:tbl>
      <w:tblPr>
        <w:tblStyle w:val="a3"/>
        <w:tblW w:w="0" w:type="auto"/>
        <w:tblLayout w:type="fixed"/>
        <w:tblLook w:val="04A0"/>
      </w:tblPr>
      <w:tblGrid>
        <w:gridCol w:w="1526"/>
        <w:gridCol w:w="1984"/>
        <w:gridCol w:w="4962"/>
      </w:tblGrid>
      <w:tr w:rsidR="00AF4092" w:rsidRPr="007F29C4" w:rsidTr="00AF4092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AF4092" w:rsidRPr="007F29C4" w:rsidRDefault="00AF4092" w:rsidP="000F3198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字段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AF4092" w:rsidRPr="007F29C4" w:rsidRDefault="00AF4092" w:rsidP="000F3198">
            <w:pPr>
              <w:rPr>
                <w:b/>
                <w:sz w:val="21"/>
                <w:szCs w:val="21"/>
              </w:rPr>
            </w:pPr>
            <w:r w:rsidRPr="007F29C4">
              <w:rPr>
                <w:rFonts w:hint="eastAsia"/>
                <w:b/>
                <w:sz w:val="21"/>
                <w:szCs w:val="21"/>
              </w:rPr>
              <w:t>中文名</w:t>
            </w:r>
          </w:p>
        </w:tc>
        <w:tc>
          <w:tcPr>
            <w:tcW w:w="4962" w:type="dxa"/>
            <w:shd w:val="clear" w:color="auto" w:fill="D9D9D9" w:themeFill="background1" w:themeFillShade="D9"/>
          </w:tcPr>
          <w:p w:rsidR="00AF4092" w:rsidRPr="007F29C4" w:rsidRDefault="00AF4092" w:rsidP="000F3198">
            <w:pPr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说明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param1</w:t>
            </w:r>
          </w:p>
        </w:tc>
        <w:tc>
          <w:tcPr>
            <w:tcW w:w="1984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（填单日期）年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当前日期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param2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月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同上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param3</w:t>
            </w:r>
          </w:p>
        </w:tc>
        <w:tc>
          <w:tcPr>
            <w:tcW w:w="1984" w:type="dxa"/>
          </w:tcPr>
          <w:p w:rsidR="00AF4092" w:rsidRPr="007C2221" w:rsidRDefault="00AF4092" w:rsidP="000F3198">
            <w:pPr>
              <w:pStyle w:val="a4"/>
            </w:pPr>
            <w:r>
              <w:rPr>
                <w:rFonts w:hint="eastAsia"/>
              </w:rPr>
              <w:t>日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同上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param4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param5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账户名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关联表查询</w:t>
            </w:r>
            <w:r w:rsidRPr="005203B6">
              <w:t>tb_apl_map_applyaccount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param6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开户行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同上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param7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银行账号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同上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param8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金额大写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合同表中的合同金额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param9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金额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合同金额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param10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金额汇总</w:t>
            </w:r>
          </w:p>
        </w:tc>
        <w:tc>
          <w:tcPr>
            <w:tcW w:w="4962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合同金额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param11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城市</w:t>
            </w:r>
          </w:p>
        </w:tc>
        <w:tc>
          <w:tcPr>
            <w:tcW w:w="4962" w:type="dxa"/>
          </w:tcPr>
          <w:p w:rsidR="00AF4092" w:rsidRPr="00350AC4" w:rsidRDefault="00BB473F" w:rsidP="000F3198">
            <w:pPr>
              <w:pStyle w:val="a4"/>
            </w:pPr>
            <w:r w:rsidRPr="00BB473F">
              <w:t>tb_cus_profession</w:t>
            </w:r>
            <w:r>
              <w:rPr>
                <w:rFonts w:hint="eastAsia"/>
              </w:rPr>
              <w:t>表</w:t>
            </w:r>
            <w:r w:rsidRPr="00BB473F">
              <w:t>CITY</w:t>
            </w:r>
            <w:r>
              <w:rPr>
                <w:rFonts w:hint="eastAsia"/>
              </w:rPr>
              <w:t>字段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param12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学校姓名</w:t>
            </w:r>
          </w:p>
        </w:tc>
        <w:tc>
          <w:tcPr>
            <w:tcW w:w="4962" w:type="dxa"/>
          </w:tcPr>
          <w:p w:rsidR="00AF4092" w:rsidRPr="00350AC4" w:rsidRDefault="00BB473F" w:rsidP="000F3198">
            <w:pPr>
              <w:pStyle w:val="a4"/>
            </w:pPr>
            <w:r w:rsidRPr="00BB473F">
              <w:t>tb_cus_profession</w:t>
            </w:r>
            <w:r>
              <w:rPr>
                <w:rFonts w:hint="eastAsia"/>
              </w:rPr>
              <w:t>表</w:t>
            </w:r>
            <w:r w:rsidRPr="00BB473F">
              <w:t>NAME</w:t>
            </w:r>
            <w:r>
              <w:rPr>
                <w:rFonts w:hint="eastAsia"/>
              </w:rPr>
              <w:t>字段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param13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贷款金额</w:t>
            </w:r>
          </w:p>
        </w:tc>
        <w:tc>
          <w:tcPr>
            <w:tcW w:w="4962" w:type="dxa"/>
          </w:tcPr>
          <w:p w:rsidR="00AF4092" w:rsidRPr="00350AC4" w:rsidRDefault="000D02F8" w:rsidP="000F3198">
            <w:pPr>
              <w:pStyle w:val="a4"/>
            </w:pPr>
            <w:r>
              <w:rPr>
                <w:rFonts w:hint="eastAsia"/>
              </w:rPr>
              <w:t>合同金额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lastRenderedPageBreak/>
              <w:t>param14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期限</w:t>
            </w:r>
          </w:p>
        </w:tc>
        <w:tc>
          <w:tcPr>
            <w:tcW w:w="4962" w:type="dxa"/>
          </w:tcPr>
          <w:p w:rsidR="00AF4092" w:rsidRPr="00350AC4" w:rsidRDefault="000D02F8" w:rsidP="000F3198">
            <w:pPr>
              <w:pStyle w:val="a4"/>
            </w:pPr>
            <w:r>
              <w:rPr>
                <w:rFonts w:hint="eastAsia"/>
              </w:rPr>
              <w:t>合同期限</w:t>
            </w:r>
          </w:p>
        </w:tc>
      </w:tr>
      <w:tr w:rsidR="00AF4092" w:rsidRPr="007F29C4" w:rsidTr="00AF4092">
        <w:trPr>
          <w:trHeight w:val="440"/>
        </w:trPr>
        <w:tc>
          <w:tcPr>
            <w:tcW w:w="1526" w:type="dxa"/>
          </w:tcPr>
          <w:p w:rsidR="00AF4092" w:rsidRPr="00350AC4" w:rsidRDefault="00AF4092" w:rsidP="000F3198">
            <w:pPr>
              <w:pStyle w:val="a4"/>
            </w:pPr>
            <w:r>
              <w:rPr>
                <w:rFonts w:hint="eastAsia"/>
              </w:rPr>
              <w:t>param15</w:t>
            </w:r>
          </w:p>
        </w:tc>
        <w:tc>
          <w:tcPr>
            <w:tcW w:w="1984" w:type="dxa"/>
          </w:tcPr>
          <w:p w:rsidR="00AF4092" w:rsidRDefault="00AF4092" w:rsidP="000F3198">
            <w:pPr>
              <w:pStyle w:val="a4"/>
            </w:pPr>
            <w:r>
              <w:rPr>
                <w:rFonts w:hint="eastAsia"/>
              </w:rPr>
              <w:t>服务费</w:t>
            </w:r>
          </w:p>
        </w:tc>
        <w:tc>
          <w:tcPr>
            <w:tcW w:w="4962" w:type="dxa"/>
          </w:tcPr>
          <w:p w:rsidR="00AF4092" w:rsidRPr="00350AC4" w:rsidRDefault="000D02F8" w:rsidP="000F3198">
            <w:pPr>
              <w:pStyle w:val="a4"/>
            </w:pPr>
            <w:r>
              <w:rPr>
                <w:rFonts w:hint="eastAsia"/>
              </w:rPr>
              <w:t>合同</w:t>
            </w:r>
            <w:r w:rsidR="00C85391">
              <w:rPr>
                <w:rFonts w:hint="eastAsia"/>
              </w:rPr>
              <w:t>贷款</w:t>
            </w:r>
            <w:r>
              <w:rPr>
                <w:rFonts w:hint="eastAsia"/>
              </w:rPr>
              <w:t>利率</w:t>
            </w:r>
          </w:p>
        </w:tc>
      </w:tr>
    </w:tbl>
    <w:p w:rsidR="0012520C" w:rsidRPr="0012520C" w:rsidRDefault="0012520C" w:rsidP="0012520C"/>
    <w:p w:rsidR="00B519E7" w:rsidRDefault="00B519E7" w:rsidP="00B519E7">
      <w:pPr>
        <w:pStyle w:val="4"/>
      </w:pPr>
      <w:r>
        <w:rPr>
          <w:rFonts w:hint="eastAsia"/>
        </w:rPr>
        <w:t>输出项</w:t>
      </w:r>
    </w:p>
    <w:p w:rsidR="0019749B" w:rsidRDefault="00B519E7" w:rsidP="0019749B">
      <w:pPr>
        <w:pStyle w:val="4"/>
      </w:pPr>
      <w:r>
        <w:rPr>
          <w:rFonts w:hint="eastAsia"/>
        </w:rPr>
        <w:t>业务规则</w:t>
      </w:r>
    </w:p>
    <w:p w:rsidR="001330A4" w:rsidRDefault="007A6870" w:rsidP="004D03F8">
      <w:pPr>
        <w:pStyle w:val="ac"/>
        <w:numPr>
          <w:ilvl w:val="0"/>
          <w:numId w:val="21"/>
        </w:numPr>
        <w:ind w:firstLineChars="0"/>
      </w:pPr>
      <w:r w:rsidRPr="00AA1DF5">
        <w:rPr>
          <w:rFonts w:hint="eastAsia"/>
          <w:highlight w:val="yellow"/>
        </w:rPr>
        <w:t>在合同签订成功后，生成放款申请单</w:t>
      </w:r>
      <w:r w:rsidR="004F674E" w:rsidRPr="00AA1DF5">
        <w:rPr>
          <w:rFonts w:hint="eastAsia"/>
          <w:highlight w:val="yellow"/>
        </w:rPr>
        <w:t>（申请单内数据填写完整）</w:t>
      </w:r>
      <w:r>
        <w:rPr>
          <w:rFonts w:hint="eastAsia"/>
        </w:rPr>
        <w:t>，</w:t>
      </w:r>
      <w:r w:rsidR="001330A4">
        <w:rPr>
          <w:rFonts w:hint="eastAsia"/>
        </w:rPr>
        <w:t>财务初审、财务终审可以下载查看，也可以重新上传，如果重新上传，将覆盖原放款申请单；</w:t>
      </w:r>
      <w:r w:rsidR="00B94877">
        <w:rPr>
          <w:rFonts w:hint="eastAsia"/>
        </w:rPr>
        <w:t>放款确认时，只能查看放款申请单，不能重新上传；</w:t>
      </w:r>
    </w:p>
    <w:p w:rsidR="00AC2A9E" w:rsidRPr="0019749B" w:rsidRDefault="00843844" w:rsidP="004D03F8">
      <w:pPr>
        <w:pStyle w:val="ac"/>
        <w:numPr>
          <w:ilvl w:val="0"/>
          <w:numId w:val="21"/>
        </w:numPr>
        <w:ind w:firstLineChars="0"/>
      </w:pPr>
      <w:r>
        <w:rPr>
          <w:rFonts w:hint="eastAsia"/>
        </w:rPr>
        <w:t>其中，</w:t>
      </w:r>
      <w:r w:rsidR="00AC2A9E">
        <w:rPr>
          <w:rFonts w:hint="eastAsia"/>
        </w:rPr>
        <w:t>账户名</w:t>
      </w:r>
      <w:r w:rsidR="008C14AB">
        <w:rPr>
          <w:rFonts w:hint="eastAsia"/>
        </w:rPr>
        <w:t>、开户行、银行账号如果是现金分期，为客户的账号；如果是商品分期，为乐花花公司账号；</w:t>
      </w:r>
    </w:p>
    <w:p w:rsidR="00B519E7" w:rsidRDefault="00B519E7" w:rsidP="00B519E7">
      <w:pPr>
        <w:pStyle w:val="4"/>
      </w:pPr>
      <w:r>
        <w:rPr>
          <w:rFonts w:hint="eastAsia"/>
        </w:rPr>
        <w:t>操作权限</w:t>
      </w:r>
    </w:p>
    <w:p w:rsidR="00091D49" w:rsidRPr="00091D49" w:rsidRDefault="00091D49" w:rsidP="00091D49">
      <w:r>
        <w:rPr>
          <w:rFonts w:hint="eastAsia"/>
        </w:rPr>
        <w:t>财务人员</w:t>
      </w:r>
    </w:p>
    <w:p w:rsidR="00894CD2" w:rsidRDefault="00D81662">
      <w:pPr>
        <w:pStyle w:val="3"/>
      </w:pPr>
      <w:r>
        <w:rPr>
          <w:rFonts w:hint="eastAsia"/>
        </w:rPr>
        <w:t>放款确认</w:t>
      </w:r>
    </w:p>
    <w:p w:rsidR="00894CD2" w:rsidRDefault="00F2141E">
      <w:pPr>
        <w:pStyle w:val="4"/>
      </w:pPr>
      <w:r>
        <w:rPr>
          <w:rFonts w:hint="eastAsia"/>
        </w:rPr>
        <w:t>功能概述</w:t>
      </w:r>
    </w:p>
    <w:p w:rsidR="00230D37" w:rsidRPr="00230D37" w:rsidRDefault="00D90601" w:rsidP="00230D37">
      <w:r>
        <w:rPr>
          <w:rFonts w:hint="eastAsia"/>
        </w:rPr>
        <w:t>增加放款单下载查看功能，参见财务初审、财务终审章节。</w:t>
      </w:r>
    </w:p>
    <w:bookmarkStart w:id="68" w:name="_MON_1501504101"/>
    <w:bookmarkEnd w:id="68"/>
    <w:p w:rsidR="00894CD2" w:rsidRPr="00894CD2" w:rsidRDefault="00F4161B">
      <w:r>
        <w:object w:dxaOrig="1531" w:dyaOrig="960">
          <v:shape id="_x0000_i1032" type="#_x0000_t75" style="width:76.5pt;height:48pt" o:ole="">
            <v:imagedata r:id="rId63" o:title=""/>
          </v:shape>
          <o:OLEObject Type="Embed" ProgID="Excel.Sheet.8" ShapeID="_x0000_i1032" DrawAspect="Icon" ObjectID="_1502267834" r:id="rId64"/>
        </w:object>
      </w:r>
    </w:p>
    <w:p w:rsidR="00FE0798" w:rsidRDefault="00FE0798" w:rsidP="0031079A">
      <w:pPr>
        <w:pStyle w:val="2"/>
      </w:pPr>
      <w:r>
        <w:rPr>
          <w:rFonts w:hint="eastAsia"/>
        </w:rPr>
        <w:t>报表管理</w:t>
      </w:r>
      <w:r w:rsidR="007329F9">
        <w:rPr>
          <w:rFonts w:hint="eastAsia"/>
        </w:rPr>
        <w:t>（尚未完成）</w:t>
      </w:r>
    </w:p>
    <w:p w:rsidR="000A623F" w:rsidRDefault="00971AEA" w:rsidP="000A623F">
      <w:pPr>
        <w:pStyle w:val="3"/>
      </w:pPr>
      <w:r>
        <w:rPr>
          <w:rFonts w:hint="eastAsia"/>
        </w:rPr>
        <w:t>业务一览报表</w:t>
      </w:r>
    </w:p>
    <w:tbl>
      <w:tblPr>
        <w:tblStyle w:val="a3"/>
        <w:tblW w:w="10915" w:type="dxa"/>
        <w:tblInd w:w="-1168" w:type="dxa"/>
        <w:tblLook w:val="04A0"/>
      </w:tblPr>
      <w:tblGrid>
        <w:gridCol w:w="1624"/>
        <w:gridCol w:w="1556"/>
        <w:gridCol w:w="5707"/>
        <w:gridCol w:w="2028"/>
      </w:tblGrid>
      <w:tr w:rsidR="00C2477D" w:rsidRPr="0020506B" w:rsidTr="009513F3">
        <w:trPr>
          <w:trHeight w:val="656"/>
        </w:trPr>
        <w:tc>
          <w:tcPr>
            <w:tcW w:w="1624" w:type="dxa"/>
            <w:shd w:val="clear" w:color="auto" w:fill="C6D9F1" w:themeFill="text2" w:themeFillTint="33"/>
          </w:tcPr>
          <w:p w:rsidR="00AC3095" w:rsidRPr="00BF6BA7" w:rsidRDefault="00AC3095" w:rsidP="002B46B6">
            <w:pPr>
              <w:pStyle w:val="a4"/>
            </w:pPr>
            <w:r w:rsidRPr="00BF6BA7">
              <w:rPr>
                <w:rFonts w:hint="eastAsia"/>
              </w:rPr>
              <w:t>报表名称</w:t>
            </w:r>
          </w:p>
        </w:tc>
        <w:tc>
          <w:tcPr>
            <w:tcW w:w="9291" w:type="dxa"/>
            <w:gridSpan w:val="3"/>
          </w:tcPr>
          <w:p w:rsidR="00AC3095" w:rsidRPr="00BF6BA7" w:rsidRDefault="00AC3095" w:rsidP="002B46B6">
            <w:pPr>
              <w:pStyle w:val="a4"/>
            </w:pPr>
            <w:r w:rsidRPr="00BF6BA7">
              <w:rPr>
                <w:rFonts w:hint="eastAsia"/>
              </w:rPr>
              <w:t>财务</w:t>
            </w:r>
            <w:r w:rsidRPr="00BF6BA7">
              <w:rPr>
                <w:rFonts w:hint="eastAsia"/>
              </w:rPr>
              <w:t>-</w:t>
            </w:r>
            <w:r w:rsidRPr="00BF6BA7">
              <w:rPr>
                <w:rFonts w:hint="eastAsia"/>
              </w:rPr>
              <w:t>业务一览报表</w:t>
            </w:r>
          </w:p>
        </w:tc>
      </w:tr>
      <w:tr w:rsidR="00C2477D" w:rsidRPr="0020506B" w:rsidTr="009513F3">
        <w:tc>
          <w:tcPr>
            <w:tcW w:w="1624" w:type="dxa"/>
            <w:shd w:val="clear" w:color="auto" w:fill="C6D9F1" w:themeFill="text2" w:themeFillTint="33"/>
          </w:tcPr>
          <w:p w:rsidR="00AC3095" w:rsidRPr="00AE3B56" w:rsidRDefault="00AC3095" w:rsidP="002B46B6">
            <w:pPr>
              <w:pStyle w:val="a4"/>
            </w:pPr>
            <w:r w:rsidRPr="00AE3B56">
              <w:rPr>
                <w:rFonts w:hint="eastAsia"/>
              </w:rPr>
              <w:lastRenderedPageBreak/>
              <w:t>数据关联表</w:t>
            </w:r>
          </w:p>
        </w:tc>
        <w:tc>
          <w:tcPr>
            <w:tcW w:w="9291" w:type="dxa"/>
            <w:gridSpan w:val="3"/>
          </w:tcPr>
          <w:p w:rsidR="00AC3095" w:rsidRPr="0020506B" w:rsidRDefault="00AC3095" w:rsidP="002B46B6">
            <w:pPr>
              <w:pStyle w:val="a4"/>
            </w:pPr>
            <w:r w:rsidRPr="0020506B">
              <w:t>T</w:t>
            </w:r>
            <w:r w:rsidRPr="0020506B">
              <w:rPr>
                <w:rFonts w:hint="eastAsia"/>
              </w:rPr>
              <w:t>b_apl_applyinfo.ID = tb_con_contact.APPLY_ID</w:t>
            </w:r>
          </w:p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tb_con_contact.ID</w:t>
            </w:r>
            <w:r w:rsidRPr="0020506B">
              <w:t xml:space="preserve"> </w:t>
            </w:r>
            <w:r w:rsidRPr="0020506B">
              <w:rPr>
                <w:rFonts w:hint="eastAsia"/>
              </w:rPr>
              <w:t xml:space="preserve">= </w:t>
            </w:r>
            <w:r w:rsidRPr="0020506B">
              <w:t>tb_pay_payment</w:t>
            </w:r>
            <w:r w:rsidRPr="0020506B">
              <w:rPr>
                <w:rFonts w:hint="eastAsia"/>
              </w:rPr>
              <w:t>.</w:t>
            </w:r>
            <w:r w:rsidRPr="0020506B">
              <w:t>CONTRACT_ID</w:t>
            </w:r>
          </w:p>
          <w:p w:rsidR="00AC3095" w:rsidRPr="0020506B" w:rsidRDefault="00AC3095" w:rsidP="002B46B6">
            <w:pPr>
              <w:pStyle w:val="a4"/>
            </w:pPr>
            <w:r w:rsidRPr="0020506B">
              <w:t>tb_pay_payment</w:t>
            </w:r>
            <w:r w:rsidRPr="0020506B">
              <w:rPr>
                <w:rFonts w:hint="eastAsia"/>
              </w:rPr>
              <w:t>.</w:t>
            </w:r>
            <w:r w:rsidRPr="0020506B">
              <w:t>CONTRACT_ID</w:t>
            </w:r>
            <w:r w:rsidRPr="0020506B">
              <w:rPr>
                <w:rFonts w:hint="eastAsia"/>
              </w:rPr>
              <w:t xml:space="preserve"> = </w:t>
            </w:r>
            <w:r w:rsidRPr="0020506B">
              <w:t>tb_pay_paymentdetail</w:t>
            </w:r>
            <w:r w:rsidRPr="0020506B">
              <w:rPr>
                <w:rFonts w:hint="eastAsia"/>
              </w:rPr>
              <w:t>.</w:t>
            </w:r>
            <w:r w:rsidRPr="0020506B">
              <w:t>PAYMENT_ID</w:t>
            </w:r>
          </w:p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tb_con_contact.APPLY_ID</w:t>
            </w:r>
            <w:r w:rsidRPr="0020506B">
              <w:t xml:space="preserve"> </w:t>
            </w:r>
            <w:r w:rsidRPr="0020506B">
              <w:rPr>
                <w:rFonts w:hint="eastAsia"/>
              </w:rPr>
              <w:t xml:space="preserve">= </w:t>
            </w:r>
            <w:r w:rsidRPr="0020506B">
              <w:t>tb_pay_payplan</w:t>
            </w:r>
            <w:r w:rsidRPr="0020506B">
              <w:rPr>
                <w:rFonts w:hint="eastAsia"/>
              </w:rPr>
              <w:t>.APPL_ID</w:t>
            </w:r>
          </w:p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tb_con_contact.</w:t>
            </w:r>
            <w:r w:rsidRPr="0020506B">
              <w:t>CONTRACT_NO</w:t>
            </w:r>
            <w:r w:rsidRPr="0020506B">
              <w:rPr>
                <w:rFonts w:hint="eastAsia"/>
              </w:rPr>
              <w:t xml:space="preserve"> = </w:t>
            </w:r>
            <w:r w:rsidRPr="0020506B">
              <w:t>tb_rep_repayment</w:t>
            </w:r>
            <w:r w:rsidRPr="0020506B">
              <w:rPr>
                <w:rFonts w:hint="eastAsia"/>
              </w:rPr>
              <w:t>.</w:t>
            </w:r>
            <w:r w:rsidRPr="0020506B">
              <w:t>CONTRACT_NO</w:t>
            </w:r>
          </w:p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tb_con_contact.</w:t>
            </w:r>
            <w:r w:rsidRPr="0020506B">
              <w:t>CUST_ID</w:t>
            </w:r>
            <w:r w:rsidRPr="0020506B">
              <w:rPr>
                <w:rFonts w:hint="eastAsia"/>
              </w:rPr>
              <w:t xml:space="preserve"> = </w:t>
            </w:r>
            <w:r w:rsidRPr="0020506B">
              <w:t>tb_cus_custinfo</w:t>
            </w:r>
            <w:r w:rsidRPr="0020506B">
              <w:rPr>
                <w:rFonts w:hint="eastAsia"/>
              </w:rPr>
              <w:t>.ID</w:t>
            </w:r>
          </w:p>
        </w:tc>
      </w:tr>
      <w:tr w:rsidR="00C2477D" w:rsidRPr="0020506B" w:rsidTr="009513F3">
        <w:tc>
          <w:tcPr>
            <w:tcW w:w="1624" w:type="dxa"/>
            <w:shd w:val="clear" w:color="auto" w:fill="C6D9F1" w:themeFill="text2" w:themeFillTint="33"/>
          </w:tcPr>
          <w:p w:rsidR="00AC3095" w:rsidRPr="00AE3B56" w:rsidRDefault="00AC3095" w:rsidP="002B46B6">
            <w:pPr>
              <w:pStyle w:val="a4"/>
            </w:pPr>
            <w:r w:rsidRPr="00AE3B56">
              <w:rPr>
                <w:rFonts w:hint="eastAsia"/>
              </w:rPr>
              <w:t>概述</w:t>
            </w:r>
          </w:p>
        </w:tc>
        <w:tc>
          <w:tcPr>
            <w:tcW w:w="9291" w:type="dxa"/>
            <w:gridSpan w:val="3"/>
            <w:tcBorders>
              <w:bottom w:val="single" w:sz="4" w:space="0" w:color="auto"/>
            </w:tcBorders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查询指定区域时间内所有未结清账户信息</w:t>
            </w:r>
          </w:p>
        </w:tc>
      </w:tr>
      <w:tr w:rsidR="00C2477D" w:rsidRPr="0020506B" w:rsidTr="009513F3">
        <w:trPr>
          <w:trHeight w:val="383"/>
        </w:trPr>
        <w:tc>
          <w:tcPr>
            <w:tcW w:w="1624" w:type="dxa"/>
            <w:shd w:val="clear" w:color="auto" w:fill="C6D9F1" w:themeFill="text2" w:themeFillTint="33"/>
          </w:tcPr>
          <w:p w:rsidR="00AC3095" w:rsidRPr="00AE3B56" w:rsidRDefault="00AC3095" w:rsidP="002B46B6">
            <w:pPr>
              <w:pStyle w:val="a4"/>
            </w:pPr>
            <w:r w:rsidRPr="00AE3B56">
              <w:rPr>
                <w:rFonts w:hint="eastAsia"/>
              </w:rPr>
              <w:t>查询条件</w:t>
            </w:r>
          </w:p>
        </w:tc>
        <w:tc>
          <w:tcPr>
            <w:tcW w:w="9291" w:type="dxa"/>
            <w:gridSpan w:val="3"/>
            <w:tcBorders>
              <w:bottom w:val="single" w:sz="4" w:space="0" w:color="auto"/>
            </w:tcBorders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大区、省份、城市、高效、时间区间</w:t>
            </w:r>
          </w:p>
        </w:tc>
      </w:tr>
      <w:tr w:rsidR="00C2477D" w:rsidRPr="0020506B" w:rsidTr="009513F3">
        <w:trPr>
          <w:trHeight w:val="383"/>
        </w:trPr>
        <w:tc>
          <w:tcPr>
            <w:tcW w:w="1624" w:type="dxa"/>
            <w:shd w:val="clear" w:color="auto" w:fill="C6D9F1" w:themeFill="text2" w:themeFillTint="33"/>
          </w:tcPr>
          <w:p w:rsidR="00AC3095" w:rsidRPr="00AE3B56" w:rsidRDefault="00AC3095" w:rsidP="002B46B6">
            <w:pPr>
              <w:pStyle w:val="a4"/>
            </w:pPr>
            <w:r w:rsidRPr="00AE3B56">
              <w:rPr>
                <w:rFonts w:hint="eastAsia"/>
              </w:rPr>
              <w:t>数据导出格式</w:t>
            </w:r>
          </w:p>
        </w:tc>
        <w:tc>
          <w:tcPr>
            <w:tcW w:w="9291" w:type="dxa"/>
            <w:gridSpan w:val="3"/>
            <w:tcBorders>
              <w:bottom w:val="single" w:sz="4" w:space="0" w:color="auto"/>
            </w:tcBorders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Excel</w:t>
            </w:r>
          </w:p>
        </w:tc>
      </w:tr>
      <w:tr w:rsidR="0020506B" w:rsidRPr="0020506B" w:rsidTr="009513F3">
        <w:tc>
          <w:tcPr>
            <w:tcW w:w="1624" w:type="dxa"/>
            <w:shd w:val="clear" w:color="auto" w:fill="C6D9F1" w:themeFill="text2" w:themeFillTint="33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名称</w:t>
            </w:r>
          </w:p>
        </w:tc>
        <w:tc>
          <w:tcPr>
            <w:tcW w:w="1556" w:type="dxa"/>
            <w:shd w:val="clear" w:color="auto" w:fill="C6D9F1" w:themeFill="text2" w:themeFillTint="33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数据类型</w:t>
            </w:r>
          </w:p>
        </w:tc>
        <w:tc>
          <w:tcPr>
            <w:tcW w:w="5707" w:type="dxa"/>
            <w:shd w:val="clear" w:color="auto" w:fill="C6D9F1" w:themeFill="text2" w:themeFillTint="33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来源</w:t>
            </w:r>
          </w:p>
        </w:tc>
        <w:tc>
          <w:tcPr>
            <w:tcW w:w="2028" w:type="dxa"/>
            <w:shd w:val="clear" w:color="auto" w:fill="C6D9F1" w:themeFill="text2" w:themeFillTint="33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逻辑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序号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自动生成序列号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大区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省份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城市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高校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校园大使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varchar(50)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tb_con_contract</w:t>
            </w:r>
            <w:r w:rsidRPr="004F5C63">
              <w:rPr>
                <w:rFonts w:hint="eastAsia"/>
              </w:rPr>
              <w:t>.</w:t>
            </w:r>
            <w:r w:rsidRPr="004F5C63">
              <w:t>CONTRACT_NO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校园大使姓名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合同号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int(22)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tb_con_contract</w:t>
            </w:r>
            <w:r w:rsidRPr="004F5C63">
              <w:rPr>
                <w:rFonts w:hint="eastAsia"/>
              </w:rPr>
              <w:t>.</w:t>
            </w:r>
            <w:r w:rsidRPr="004F5C63">
              <w:t>CONTRACT_NO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姓名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varchar(200)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tb_pay_paymentdetail</w:t>
            </w:r>
            <w:r w:rsidRPr="004F5C63">
              <w:rPr>
                <w:rFonts w:hint="eastAsia"/>
              </w:rPr>
              <w:t>.</w:t>
            </w:r>
            <w:r w:rsidRPr="004F5C63">
              <w:t>ACCOUNT_NAME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客户姓名</w:t>
            </w:r>
          </w:p>
        </w:tc>
      </w:tr>
      <w:tr w:rsidR="00121449" w:rsidRPr="0020506B" w:rsidTr="009513F3">
        <w:tc>
          <w:tcPr>
            <w:tcW w:w="1624" w:type="dxa"/>
          </w:tcPr>
          <w:p w:rsidR="00121449" w:rsidRPr="004F5C63" w:rsidRDefault="00121449" w:rsidP="002B46B6">
            <w:pPr>
              <w:pStyle w:val="a4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56" w:type="dxa"/>
          </w:tcPr>
          <w:p w:rsidR="00121449" w:rsidRPr="004F5C63" w:rsidRDefault="00121449" w:rsidP="002B46B6">
            <w:pPr>
              <w:pStyle w:val="a4"/>
            </w:pPr>
          </w:p>
        </w:tc>
        <w:tc>
          <w:tcPr>
            <w:tcW w:w="5707" w:type="dxa"/>
          </w:tcPr>
          <w:p w:rsidR="00121449" w:rsidRPr="004F5C63" w:rsidRDefault="00121449" w:rsidP="002B46B6">
            <w:pPr>
              <w:pStyle w:val="a4"/>
            </w:pPr>
          </w:p>
        </w:tc>
        <w:tc>
          <w:tcPr>
            <w:tcW w:w="2028" w:type="dxa"/>
          </w:tcPr>
          <w:p w:rsidR="00121449" w:rsidRPr="0020506B" w:rsidRDefault="00121449" w:rsidP="002B46B6">
            <w:pPr>
              <w:pStyle w:val="a4"/>
            </w:pP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放款时间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datetime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tb_pay_paymentdetail</w:t>
            </w:r>
            <w:r w:rsidRPr="004F5C63">
              <w:rPr>
                <w:rFonts w:hint="eastAsia"/>
              </w:rPr>
              <w:t>.</w:t>
            </w:r>
            <w:r w:rsidRPr="004F5C63">
              <w:t>PAYMENT_TIME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当前合同最后一笔放款时间，日期格式：</w:t>
            </w:r>
            <w:r w:rsidRPr="0020506B">
              <w:t>2015/3/4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到期时间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datetime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tb_pay_payplan</w:t>
            </w:r>
            <w:r w:rsidRPr="004F5C63">
              <w:rPr>
                <w:rFonts w:hint="eastAsia"/>
              </w:rPr>
              <w:t>.END_RATE_DATE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从还款计划表中获取最后一期的还款日期</w:t>
            </w:r>
          </w:p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日期格式：</w:t>
            </w:r>
            <w:r w:rsidRPr="0020506B">
              <w:t>2015/3/4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订单金额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tb_pay_paymentdetail</w:t>
            </w:r>
            <w:r w:rsidRPr="004F5C63">
              <w:rPr>
                <w:rFonts w:hint="eastAsia"/>
              </w:rPr>
              <w:t>.</w:t>
            </w:r>
            <w:r w:rsidRPr="004F5C63">
              <w:t>T</w:t>
            </w:r>
            <w:r w:rsidRPr="004F5C63">
              <w:rPr>
                <w:rFonts w:hint="eastAsia"/>
              </w:rPr>
              <w:t>b_con_contract.</w:t>
            </w:r>
            <w:r w:rsidRPr="004F5C63">
              <w:t>FIRST_PAY</w:t>
            </w:r>
          </w:p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+</w:t>
            </w:r>
            <w:r w:rsidRPr="004F5C63">
              <w:t xml:space="preserve"> tb_pay_paymentdetail</w:t>
            </w:r>
            <w:r w:rsidRPr="004F5C63">
              <w:rPr>
                <w:rFonts w:hint="eastAsia"/>
              </w:rPr>
              <w:t>.</w:t>
            </w:r>
            <w:r w:rsidRPr="004F5C63">
              <w:t>SHOULD_PAYMENT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首付金额</w:t>
            </w:r>
            <w:r w:rsidRPr="0020506B">
              <w:rPr>
                <w:rFonts w:hint="eastAsia"/>
              </w:rPr>
              <w:t>+</w:t>
            </w:r>
            <w:r w:rsidRPr="0020506B">
              <w:rPr>
                <w:rFonts w:hint="eastAsia"/>
              </w:rPr>
              <w:t>应放款总额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首付金额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tb_pay_paymentdetail</w:t>
            </w:r>
            <w:r w:rsidRPr="004F5C63">
              <w:rPr>
                <w:rFonts w:hint="eastAsia"/>
              </w:rPr>
              <w:t>.</w:t>
            </w:r>
            <w:r w:rsidRPr="004F5C63">
              <w:t>T</w:t>
            </w:r>
            <w:r w:rsidRPr="004F5C63">
              <w:rPr>
                <w:rFonts w:hint="eastAsia"/>
              </w:rPr>
              <w:t>b_con_contract.</w:t>
            </w:r>
            <w:r w:rsidRPr="004F5C63">
              <w:t>FIRST_PAY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首付金额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分期放款本金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tb_con_contract.</w:t>
            </w:r>
            <w:r w:rsidRPr="004F5C63">
              <w:t>ACTUAL_PAYMENT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当前总放款金额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收回本金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ACT_PRINCIPAL_AMT_SUM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t>已收回本金总额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应收未收本金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SHOULD_PRINCIPAL_AMT_SUM</w:t>
            </w:r>
            <w:r w:rsidRPr="004F5C63">
              <w:rPr>
                <w:rFonts w:hint="eastAsia"/>
              </w:rPr>
              <w:t>-</w:t>
            </w:r>
            <w:r w:rsidRPr="004F5C63">
              <w:t xml:space="preserve"> tb_rep_repayment</w:t>
            </w:r>
            <w:r w:rsidRPr="004F5C63">
              <w:rPr>
                <w:rFonts w:hint="eastAsia"/>
              </w:rPr>
              <w:t>.</w:t>
            </w:r>
            <w:r w:rsidRPr="004F5C63">
              <w:t>ACT_PRINCIPAL_AMT_SUM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t>应还本金总额</w:t>
            </w:r>
            <w:r w:rsidRPr="0020506B">
              <w:rPr>
                <w:rFonts w:hint="eastAsia"/>
              </w:rPr>
              <w:t>-</w:t>
            </w:r>
            <w:r w:rsidRPr="0020506B">
              <w:t>已收回本金总额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贷款期限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int(22)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</w:t>
            </w:r>
            <w:r w:rsidRPr="004F5C63">
              <w:rPr>
                <w:rFonts w:hint="eastAsia"/>
              </w:rPr>
              <w:t>b_con_contract.</w:t>
            </w:r>
            <w:r w:rsidRPr="004F5C63">
              <w:t>LOAN_PERIOD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贷款期数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分期利率</w:t>
            </w:r>
            <w:r w:rsidRPr="004F5C63">
              <w:rPr>
                <w:rFonts w:hint="eastAsia"/>
              </w:rPr>
              <w:t>/</w:t>
            </w:r>
            <w:r w:rsidRPr="004F5C63">
              <w:rPr>
                <w:rFonts w:hint="eastAsia"/>
              </w:rPr>
              <w:t>月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decimal(22,4)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</w:t>
            </w:r>
            <w:r w:rsidRPr="004F5C63">
              <w:rPr>
                <w:rFonts w:hint="eastAsia"/>
              </w:rPr>
              <w:t>b_con_contract.</w:t>
            </w:r>
            <w:r w:rsidRPr="004F5C63">
              <w:t>LOAN_RATE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分期利率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应还利息费用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SHOULD_INTEREST_AMT_SUM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应还利息总额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已收利息费用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ACT_INTEREST_AMT_SUM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已收回利息总额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未收利息费</w:t>
            </w:r>
            <w:r w:rsidRPr="004F5C63">
              <w:rPr>
                <w:rFonts w:hint="eastAsia"/>
              </w:rPr>
              <w:lastRenderedPageBreak/>
              <w:t>用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lastRenderedPageBreak/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SHOULD_INTEREST_AMT_SUM</w:t>
            </w:r>
            <w:r w:rsidRPr="004F5C63">
              <w:rPr>
                <w:rFonts w:hint="eastAsia"/>
              </w:rPr>
              <w:t>-</w:t>
            </w:r>
            <w:r w:rsidRPr="004F5C63">
              <w:t xml:space="preserve"> </w:t>
            </w:r>
            <w:r w:rsidRPr="004F5C63">
              <w:lastRenderedPageBreak/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ACT_INTEREST_AMT_SUM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lastRenderedPageBreak/>
              <w:t>应还利息总额</w:t>
            </w:r>
            <w:r w:rsidRPr="0020506B">
              <w:rPr>
                <w:rFonts w:hint="eastAsia"/>
              </w:rPr>
              <w:t>-</w:t>
            </w:r>
            <w:r w:rsidRPr="0020506B">
              <w:rPr>
                <w:rFonts w:hint="eastAsia"/>
              </w:rPr>
              <w:t>已</w:t>
            </w:r>
            <w:r w:rsidRPr="0020506B">
              <w:rPr>
                <w:rFonts w:hint="eastAsia"/>
              </w:rPr>
              <w:lastRenderedPageBreak/>
              <w:t>收回利息总额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lastRenderedPageBreak/>
              <w:t>应收本金余额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tb_rep_repayment</w:t>
            </w:r>
            <w:r w:rsidRPr="004F5C63">
              <w:rPr>
                <w:rFonts w:hint="eastAsia"/>
              </w:rPr>
              <w:t>.</w:t>
            </w:r>
            <w:r w:rsidRPr="004F5C63">
              <w:t>SHOULD_PRINCIPAL_AMT_SUM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应还本金总额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应收利息余额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应收利息余额</w:t>
            </w:r>
            <w:r w:rsidRPr="0020506B">
              <w:rPr>
                <w:rFonts w:hint="eastAsia"/>
              </w:rPr>
              <w:t>=</w:t>
            </w:r>
            <w:r w:rsidRPr="0020506B">
              <w:rPr>
                <w:rFonts w:hint="eastAsia"/>
              </w:rPr>
              <w:t>未收利息费用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已收回本金余额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已收回本金余额</w:t>
            </w:r>
            <w:r w:rsidRPr="0020506B">
              <w:rPr>
                <w:rFonts w:hint="eastAsia"/>
              </w:rPr>
              <w:t>=</w:t>
            </w:r>
            <w:r w:rsidRPr="0020506B">
              <w:rPr>
                <w:rFonts w:hint="eastAsia"/>
              </w:rPr>
              <w:t>收回本金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已回收利息余额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decimal(15,2)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已回收利息余额</w:t>
            </w:r>
            <w:r w:rsidRPr="0020506B">
              <w:rPr>
                <w:rFonts w:hint="eastAsia"/>
              </w:rPr>
              <w:t>=</w:t>
            </w:r>
            <w:r w:rsidRPr="0020506B">
              <w:rPr>
                <w:rFonts w:hint="eastAsia"/>
              </w:rPr>
              <w:t>已收利息费用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申请时间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datetime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tb_apl_applyinfo</w:t>
            </w:r>
            <w:r w:rsidRPr="004F5C63">
              <w:rPr>
                <w:rFonts w:hint="eastAsia"/>
              </w:rPr>
              <w:t>.</w:t>
            </w:r>
            <w:r w:rsidRPr="004F5C63">
              <w:t>APPLY_DATE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  <w:r w:rsidRPr="0020506B">
              <w:rPr>
                <w:rFonts w:hint="eastAsia"/>
              </w:rPr>
              <w:t>贷款</w:t>
            </w:r>
            <w:r w:rsidRPr="0020506B">
              <w:t>申请日期</w:t>
            </w:r>
            <w:r w:rsidRPr="0020506B">
              <w:rPr>
                <w:rFonts w:hint="eastAsia"/>
              </w:rPr>
              <w:t>,</w:t>
            </w:r>
            <w:r w:rsidRPr="0020506B">
              <w:rPr>
                <w:rFonts w:hint="eastAsia"/>
              </w:rPr>
              <w:t>日期格式</w:t>
            </w:r>
            <w:r w:rsidRPr="0020506B">
              <w:t>2015/3/4</w:t>
            </w:r>
          </w:p>
        </w:tc>
      </w:tr>
      <w:tr w:rsidR="0020506B" w:rsidRPr="0020506B" w:rsidTr="009513F3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手机号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  <w:r w:rsidRPr="004F5C63">
              <w:t>varchar(50)</w:t>
            </w: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  <w:r w:rsidRPr="004F5C63">
              <w:t>tb_cus_custinfo</w:t>
            </w:r>
            <w:r w:rsidRPr="004F5C63">
              <w:rPr>
                <w:rFonts w:hint="eastAsia"/>
              </w:rPr>
              <w:t>.</w:t>
            </w:r>
            <w:r w:rsidRPr="004F5C63">
              <w:t>MOBILE</w:t>
            </w: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AC3095" w:rsidRPr="0020506B" w:rsidTr="009513F3">
        <w:tc>
          <w:tcPr>
            <w:tcW w:w="10915" w:type="dxa"/>
            <w:gridSpan w:val="4"/>
          </w:tcPr>
          <w:p w:rsidR="00AC3095" w:rsidRPr="00BD0961" w:rsidRDefault="00AC3095" w:rsidP="002B46B6">
            <w:pPr>
              <w:pStyle w:val="a4"/>
            </w:pPr>
            <w:r w:rsidRPr="00BD0961">
              <w:rPr>
                <w:rFonts w:hint="eastAsia"/>
              </w:rPr>
              <w:t>统计项</w:t>
            </w: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订单金额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首付金额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分期放款本金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收回本金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应收未收本金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应还利息费用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已收利息费用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未收利息费用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应收本金余额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  <w:tr w:rsidR="0020506B" w:rsidRPr="0020506B" w:rsidTr="00BD0961">
        <w:tc>
          <w:tcPr>
            <w:tcW w:w="1624" w:type="dxa"/>
          </w:tcPr>
          <w:p w:rsidR="00AC3095" w:rsidRPr="004F5C63" w:rsidRDefault="00AC3095" w:rsidP="002B46B6">
            <w:pPr>
              <w:pStyle w:val="a4"/>
            </w:pPr>
            <w:r w:rsidRPr="004F5C63">
              <w:rPr>
                <w:rFonts w:hint="eastAsia"/>
              </w:rPr>
              <w:t>应收利息余额</w:t>
            </w:r>
          </w:p>
        </w:tc>
        <w:tc>
          <w:tcPr>
            <w:tcW w:w="1556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5707" w:type="dxa"/>
          </w:tcPr>
          <w:p w:rsidR="00AC3095" w:rsidRPr="004F5C63" w:rsidRDefault="00AC3095" w:rsidP="002B46B6">
            <w:pPr>
              <w:pStyle w:val="a4"/>
            </w:pPr>
          </w:p>
        </w:tc>
        <w:tc>
          <w:tcPr>
            <w:tcW w:w="2028" w:type="dxa"/>
          </w:tcPr>
          <w:p w:rsidR="00AC3095" w:rsidRPr="0020506B" w:rsidRDefault="00AC3095" w:rsidP="002B46B6">
            <w:pPr>
              <w:pStyle w:val="a4"/>
            </w:pPr>
          </w:p>
        </w:tc>
      </w:tr>
    </w:tbl>
    <w:p w:rsidR="00AC3095" w:rsidRDefault="00AC3095" w:rsidP="00AC3095"/>
    <w:p w:rsidR="00F71D4E" w:rsidRDefault="00F71D4E" w:rsidP="00F71D4E">
      <w:pPr>
        <w:pStyle w:val="4"/>
      </w:pPr>
      <w:r>
        <w:rPr>
          <w:rFonts w:hint="eastAsia"/>
        </w:rPr>
        <w:t>页面设计</w:t>
      </w:r>
    </w:p>
    <w:bookmarkStart w:id="69" w:name="_MON_1499795647"/>
    <w:bookmarkEnd w:id="69"/>
    <w:p w:rsidR="00AC3095" w:rsidRDefault="00121449" w:rsidP="00F71D4E">
      <w:r w:rsidRPr="00E31A35">
        <w:rPr>
          <w:rFonts w:asciiTheme="minorEastAsia" w:hAnsiTheme="minorEastAsia"/>
        </w:rPr>
        <w:object w:dxaOrig="1531" w:dyaOrig="960">
          <v:shape id="_x0000_i1033" type="#_x0000_t75" style="width:75.75pt;height:47.25pt" o:ole="">
            <v:imagedata r:id="rId65" o:title=""/>
          </v:shape>
          <o:OLEObject Type="Embed" ProgID="Excel.Sheet.12" ShapeID="_x0000_i1033" DrawAspect="Icon" ObjectID="_1502267835" r:id="rId66"/>
        </w:object>
      </w:r>
    </w:p>
    <w:p w:rsidR="000A623F" w:rsidRDefault="00083199" w:rsidP="00627D8B">
      <w:pPr>
        <w:pStyle w:val="3"/>
      </w:pPr>
      <w:r>
        <w:rPr>
          <w:rFonts w:hint="eastAsia"/>
        </w:rPr>
        <w:t>贷后管理报表</w:t>
      </w:r>
    </w:p>
    <w:tbl>
      <w:tblPr>
        <w:tblStyle w:val="a3"/>
        <w:tblpPr w:leftFromText="180" w:rightFromText="180" w:vertAnchor="text" w:horzAnchor="margin" w:tblpXSpec="center" w:tblpY="189"/>
        <w:tblW w:w="10916" w:type="dxa"/>
        <w:tblLook w:val="04A0"/>
      </w:tblPr>
      <w:tblGrid>
        <w:gridCol w:w="1851"/>
        <w:gridCol w:w="1556"/>
        <w:gridCol w:w="5622"/>
        <w:gridCol w:w="1887"/>
      </w:tblGrid>
      <w:tr w:rsidR="003B7E5F" w:rsidRPr="008B3387" w:rsidTr="003B7E5F">
        <w:tc>
          <w:tcPr>
            <w:tcW w:w="1851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报表名称</w:t>
            </w:r>
          </w:p>
        </w:tc>
        <w:tc>
          <w:tcPr>
            <w:tcW w:w="9065" w:type="dxa"/>
            <w:gridSpan w:val="3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贷后管理</w:t>
            </w:r>
            <w:r w:rsidRPr="008B3387">
              <w:rPr>
                <w:rFonts w:asciiTheme="minorEastAsia" w:hAnsiTheme="minorEastAsia" w:hint="eastAsia"/>
                <w:sz w:val="21"/>
              </w:rPr>
              <w:t>报表</w:t>
            </w:r>
            <w:r>
              <w:rPr>
                <w:rFonts w:asciiTheme="minorEastAsia" w:hAnsiTheme="minorEastAsia" w:hint="eastAsia"/>
                <w:sz w:val="21"/>
              </w:rPr>
              <w:t>（当期逾期）</w:t>
            </w:r>
          </w:p>
        </w:tc>
      </w:tr>
      <w:tr w:rsidR="003B7E5F" w:rsidRPr="008B3387" w:rsidTr="003B7E5F">
        <w:tc>
          <w:tcPr>
            <w:tcW w:w="1851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lastRenderedPageBreak/>
              <w:t>数据关联表</w:t>
            </w:r>
          </w:p>
        </w:tc>
        <w:tc>
          <w:tcPr>
            <w:tcW w:w="9065" w:type="dxa"/>
            <w:gridSpan w:val="3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参照：</w:t>
            </w:r>
            <w:r w:rsidRPr="00DF1721">
              <w:rPr>
                <w:rFonts w:ascii="宋体" w:hAnsi="宋体" w:hint="eastAsia"/>
                <w:sz w:val="21"/>
              </w:rPr>
              <w:t>财务</w:t>
            </w:r>
            <w:r w:rsidRPr="00DF1721">
              <w:rPr>
                <w:rFonts w:ascii="宋体" w:hAnsi="宋体" w:hint="eastAsia"/>
                <w:sz w:val="21"/>
              </w:rPr>
              <w:t>-</w:t>
            </w:r>
            <w:r w:rsidRPr="00DF1721">
              <w:rPr>
                <w:rFonts w:ascii="宋体" w:hAnsi="宋体" w:hint="eastAsia"/>
                <w:sz w:val="21"/>
              </w:rPr>
              <w:t>业务一览报表</w:t>
            </w:r>
          </w:p>
        </w:tc>
      </w:tr>
      <w:tr w:rsidR="003B7E5F" w:rsidRPr="008B3387" w:rsidTr="003B7E5F">
        <w:tc>
          <w:tcPr>
            <w:tcW w:w="1851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概述</w:t>
            </w:r>
          </w:p>
        </w:tc>
        <w:tc>
          <w:tcPr>
            <w:tcW w:w="9065" w:type="dxa"/>
            <w:gridSpan w:val="3"/>
            <w:tcBorders>
              <w:bottom w:val="single" w:sz="4" w:space="0" w:color="auto"/>
            </w:tcBorders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查找时间内所有逾期的账户的相关信息</w:t>
            </w:r>
          </w:p>
        </w:tc>
      </w:tr>
      <w:tr w:rsidR="003B7E5F" w:rsidRPr="008B3387" w:rsidTr="003B7E5F">
        <w:trPr>
          <w:trHeight w:val="383"/>
        </w:trPr>
        <w:tc>
          <w:tcPr>
            <w:tcW w:w="1851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查询条件</w:t>
            </w:r>
          </w:p>
        </w:tc>
        <w:tc>
          <w:tcPr>
            <w:tcW w:w="9065" w:type="dxa"/>
            <w:gridSpan w:val="3"/>
            <w:tcBorders>
              <w:bottom w:val="single" w:sz="4" w:space="0" w:color="auto"/>
            </w:tcBorders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</w:p>
        </w:tc>
      </w:tr>
      <w:tr w:rsidR="003B7E5F" w:rsidRPr="008B3387" w:rsidTr="003B7E5F">
        <w:tc>
          <w:tcPr>
            <w:tcW w:w="1851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名称</w:t>
            </w:r>
          </w:p>
        </w:tc>
        <w:tc>
          <w:tcPr>
            <w:tcW w:w="1556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jc w:val="center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数据类型</w:t>
            </w:r>
          </w:p>
        </w:tc>
        <w:tc>
          <w:tcPr>
            <w:tcW w:w="5622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jc w:val="center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来源</w:t>
            </w:r>
          </w:p>
        </w:tc>
        <w:tc>
          <w:tcPr>
            <w:tcW w:w="1887" w:type="dxa"/>
            <w:shd w:val="clear" w:color="auto" w:fill="C6D9F1" w:themeFill="text2" w:themeFillTint="33"/>
          </w:tcPr>
          <w:p w:rsidR="003B7E5F" w:rsidRPr="00027EF8" w:rsidRDefault="003B7E5F" w:rsidP="003B7E5F">
            <w:pPr>
              <w:snapToGrid w:val="0"/>
              <w:jc w:val="center"/>
              <w:rPr>
                <w:rFonts w:asciiTheme="minorEastAsia" w:hAnsiTheme="minorEastAsia"/>
                <w:b/>
                <w:sz w:val="21"/>
              </w:rPr>
            </w:pPr>
            <w:r w:rsidRPr="00027EF8">
              <w:rPr>
                <w:rFonts w:asciiTheme="minorEastAsia" w:hAnsiTheme="minorEastAsia" w:hint="eastAsia"/>
                <w:b/>
                <w:sz w:val="21"/>
              </w:rPr>
              <w:t>逻辑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  <w:sz w:val="21"/>
              </w:rPr>
            </w:pP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jc w:val="center"/>
              <w:rPr>
                <w:rFonts w:asciiTheme="minorEastAsia" w:hAnsiTheme="minorEastAsia"/>
                <w:sz w:val="21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自动生成序列号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大区经理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省区经理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城市经理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3B7E5F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高校经理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3B7E5F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校园大使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  <w:rPr>
                <w:rFonts w:ascii="宋体" w:hAnsi="宋体"/>
                <w:sz w:val="21"/>
              </w:rPr>
            </w:pPr>
            <w:r>
              <w:t>varchar(50)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t>tb_con_contract</w:t>
            </w:r>
            <w:r w:rsidRPr="009E26BD">
              <w:rPr>
                <w:rFonts w:hint="eastAsia"/>
              </w:rPr>
              <w:t>.</w:t>
            </w:r>
            <w:r>
              <w:t>CONTRACT_NO</w:t>
            </w:r>
          </w:p>
        </w:tc>
        <w:tc>
          <w:tcPr>
            <w:tcW w:w="1887" w:type="dxa"/>
          </w:tcPr>
          <w:p w:rsidR="003B7E5F" w:rsidRPr="00194D52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校园大使姓名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合同</w:t>
            </w:r>
            <w:r w:rsidRPr="008B3387">
              <w:rPr>
                <w:rFonts w:ascii="宋体" w:hAnsi="宋体" w:hint="eastAsia"/>
                <w:sz w:val="21"/>
              </w:rPr>
              <w:t>号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  <w:rPr>
                <w:rFonts w:ascii="宋体" w:hAnsi="宋体"/>
                <w:sz w:val="21"/>
              </w:rPr>
            </w:pPr>
            <w:r>
              <w:t>varchar(50)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t>tb_con_contract</w:t>
            </w:r>
            <w:r w:rsidRPr="009E26BD">
              <w:rPr>
                <w:rFonts w:hint="eastAsia"/>
              </w:rPr>
              <w:t>.</w:t>
            </w:r>
            <w:r>
              <w:t>CONTRACT_NO</w:t>
            </w: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姓名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  <w:rPr>
                <w:sz w:val="21"/>
              </w:rPr>
            </w:pPr>
            <w:r>
              <w:t>varchar(200)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ACCOUNT_NAME</w:t>
            </w:r>
          </w:p>
        </w:tc>
        <w:tc>
          <w:tcPr>
            <w:tcW w:w="1887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客户姓名</w:t>
            </w:r>
          </w:p>
        </w:tc>
      </w:tr>
      <w:tr w:rsidR="00F84C28" w:rsidRPr="008B3387" w:rsidTr="003B7E5F">
        <w:tc>
          <w:tcPr>
            <w:tcW w:w="1851" w:type="dxa"/>
          </w:tcPr>
          <w:p w:rsidR="00F84C28" w:rsidRDefault="00F84C28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身份证号</w:t>
            </w:r>
          </w:p>
        </w:tc>
        <w:tc>
          <w:tcPr>
            <w:tcW w:w="1556" w:type="dxa"/>
          </w:tcPr>
          <w:p w:rsidR="00F84C28" w:rsidRDefault="00F84C28" w:rsidP="004D2EB0">
            <w:pPr>
              <w:snapToGrid w:val="0"/>
            </w:pPr>
          </w:p>
        </w:tc>
        <w:tc>
          <w:tcPr>
            <w:tcW w:w="5622" w:type="dxa"/>
          </w:tcPr>
          <w:p w:rsidR="00F84C28" w:rsidRPr="00534907" w:rsidRDefault="00F84C28" w:rsidP="003B7E5F">
            <w:pPr>
              <w:snapToGrid w:val="0"/>
            </w:pPr>
          </w:p>
        </w:tc>
        <w:tc>
          <w:tcPr>
            <w:tcW w:w="1887" w:type="dxa"/>
          </w:tcPr>
          <w:p w:rsidR="00F84C28" w:rsidRDefault="00F84C28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放款时间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  <w:rPr>
                <w:sz w:val="21"/>
              </w:rPr>
            </w:pPr>
            <w:r>
              <w:t>datetime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PAYMENT_TIME</w:t>
            </w:r>
          </w:p>
        </w:tc>
        <w:tc>
          <w:tcPr>
            <w:tcW w:w="1887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当前合同最后一笔放款时间，日期格式：</w:t>
            </w:r>
            <w:r w:rsidRPr="00986A24">
              <w:rPr>
                <w:rFonts w:ascii="宋体" w:hAnsi="宋体"/>
                <w:sz w:val="21"/>
              </w:rPr>
              <w:t>2015/3/4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到期时间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</w:pPr>
            <w:r>
              <w:t>datetime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</w:pPr>
            <w:r w:rsidRPr="00AA629C">
              <w:t>tb_pay_payplan</w:t>
            </w:r>
            <w:r>
              <w:rPr>
                <w:rFonts w:hint="eastAsia"/>
              </w:rPr>
              <w:t>.END_RATE_DATE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从还款计划表中获取最后一期的还款日期</w:t>
            </w:r>
          </w:p>
          <w:p w:rsidR="003B7E5F" w:rsidRPr="00734F63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日期格式：</w:t>
            </w:r>
            <w:r w:rsidRPr="00986A24">
              <w:rPr>
                <w:rFonts w:ascii="宋体" w:hAnsi="宋体"/>
              </w:rPr>
              <w:t>2015/3/4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D43D30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即时日期</w:t>
            </w:r>
          </w:p>
        </w:tc>
        <w:tc>
          <w:tcPr>
            <w:tcW w:w="1556" w:type="dxa"/>
          </w:tcPr>
          <w:p w:rsidR="003B7E5F" w:rsidRPr="00D43D30" w:rsidRDefault="003B7E5F" w:rsidP="004D2EB0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t>datetime</w:t>
            </w:r>
          </w:p>
        </w:tc>
        <w:tc>
          <w:tcPr>
            <w:tcW w:w="5622" w:type="dxa"/>
          </w:tcPr>
          <w:p w:rsidR="003B7E5F" w:rsidRPr="00D43D30" w:rsidRDefault="003B7E5F" w:rsidP="003B7E5F">
            <w:pPr>
              <w:snapToGrid w:val="0"/>
              <w:jc w:val="center"/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sysdate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数据导出当天日期</w:t>
            </w:r>
          </w:p>
          <w:p w:rsidR="003B7E5F" w:rsidRPr="005644CE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="宋体" w:hAnsi="宋体" w:hint="eastAsia"/>
              </w:rPr>
              <w:t>日期格式：</w:t>
            </w:r>
            <w:r w:rsidRPr="00986A24">
              <w:rPr>
                <w:rFonts w:ascii="宋体" w:hAnsi="宋体"/>
              </w:rPr>
              <w:t>2015/3/4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本金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t>decimal(22,4)</w:t>
            </w: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SHOULD_PAYMENT</w:t>
            </w: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  <w:sz w:val="21"/>
              </w:rPr>
            </w:pPr>
            <w:r>
              <w:rPr>
                <w:rFonts w:ascii="宋体" w:hAnsi="宋体" w:hint="eastAsia"/>
              </w:rPr>
              <w:t>应放款总额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贷款期限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</w:pPr>
            <w:r>
              <w:t>int(22)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</w:pPr>
            <w:r>
              <w:t>T</w:t>
            </w:r>
            <w:r>
              <w:rPr>
                <w:rFonts w:hint="eastAsia"/>
              </w:rPr>
              <w:t>b_con_contract.</w:t>
            </w:r>
            <w:r>
              <w:t>LOAN_PERIOD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贷款期数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8B3387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分期利率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</w:pPr>
            <w:r>
              <w:t>decimal(22,4)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</w:pPr>
            <w:r>
              <w:t>T</w:t>
            </w:r>
            <w:r>
              <w:rPr>
                <w:rFonts w:hint="eastAsia"/>
              </w:rPr>
              <w:t>b_con_contract.</w:t>
            </w:r>
            <w:r>
              <w:t>LOAN_RATE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分期利率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应还利息费用</w:t>
            </w:r>
          </w:p>
        </w:tc>
        <w:tc>
          <w:tcPr>
            <w:tcW w:w="1556" w:type="dxa"/>
          </w:tcPr>
          <w:p w:rsidR="003B7E5F" w:rsidRDefault="003B7E5F" w:rsidP="004D2EB0">
            <w:pPr>
              <w:snapToGrid w:val="0"/>
            </w:pPr>
            <w:r>
              <w:t>decimal(15,2)</w:t>
            </w:r>
          </w:p>
        </w:tc>
        <w:tc>
          <w:tcPr>
            <w:tcW w:w="5622" w:type="dxa"/>
          </w:tcPr>
          <w:p w:rsidR="003B7E5F" w:rsidRDefault="003B7E5F" w:rsidP="003B7E5F">
            <w:pPr>
              <w:snapToGrid w:val="0"/>
            </w:pPr>
            <w:r>
              <w:t>tb_rep_repayment</w:t>
            </w:r>
            <w:r>
              <w:rPr>
                <w:rFonts w:hint="eastAsia"/>
              </w:rPr>
              <w:t>.</w:t>
            </w:r>
            <w:r>
              <w:t>SHOULD_INTEREST_AMT_SUM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应还利息总额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已收利息费用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</w:pPr>
            <w:r>
              <w:t>decimal(15,2)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</w:pPr>
            <w:r>
              <w:t>tb_rep_repayment</w:t>
            </w:r>
            <w:r>
              <w:rPr>
                <w:rFonts w:hint="eastAsia"/>
              </w:rPr>
              <w:t>.</w:t>
            </w:r>
            <w:r>
              <w:t>ACT_INTEREST_AMT_SUM</w:t>
            </w:r>
          </w:p>
        </w:tc>
        <w:tc>
          <w:tcPr>
            <w:tcW w:w="1887" w:type="dxa"/>
          </w:tcPr>
          <w:p w:rsidR="003B7E5F" w:rsidRPr="008D57C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已收回利息总</w:t>
            </w:r>
            <w:r>
              <w:rPr>
                <w:rFonts w:ascii="宋体" w:hAnsi="宋体" w:hint="eastAsia"/>
              </w:rPr>
              <w:lastRenderedPageBreak/>
              <w:t>额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未收利息费用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</w:pPr>
            <w:r>
              <w:t>decimal(15,2)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</w:pPr>
            <w:r>
              <w:t>tb_rep_repayment</w:t>
            </w:r>
            <w:r>
              <w:rPr>
                <w:rFonts w:hint="eastAsia"/>
              </w:rPr>
              <w:t>.</w:t>
            </w:r>
            <w:r>
              <w:t>SHOULD_INTEREST_AMT_SUM</w:t>
            </w:r>
            <w:r>
              <w:rPr>
                <w:rFonts w:hint="eastAsia"/>
              </w:rPr>
              <w:t>-</w:t>
            </w:r>
            <w:r>
              <w:t xml:space="preserve"> tb_rep_repayment</w:t>
            </w:r>
            <w:r>
              <w:rPr>
                <w:rFonts w:hint="eastAsia"/>
              </w:rPr>
              <w:t>.</w:t>
            </w:r>
            <w:r>
              <w:t>ACT_INTEREST_AMT_SUM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t>应还利息总额</w:t>
            </w: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 w:hint="eastAsia"/>
              </w:rPr>
              <w:t>已收回利息总额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客户手机号</w:t>
            </w:r>
          </w:p>
        </w:tc>
        <w:tc>
          <w:tcPr>
            <w:tcW w:w="1556" w:type="dxa"/>
          </w:tcPr>
          <w:p w:rsidR="003B7E5F" w:rsidRPr="00734F63" w:rsidRDefault="003B7E5F" w:rsidP="004D2EB0">
            <w:pPr>
              <w:snapToGrid w:val="0"/>
            </w:pPr>
            <w:r>
              <w:t>varchar(50)</w:t>
            </w: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</w:pPr>
            <w:r>
              <w:t>tb_cus_custinfo</w:t>
            </w:r>
            <w:r>
              <w:rPr>
                <w:rFonts w:hint="eastAsia"/>
              </w:rPr>
              <w:t>.</w:t>
            </w:r>
            <w:r>
              <w:t>MOBILE</w:t>
            </w: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还款提醒日期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  <w:r>
              <w:t>datetime</w:t>
            </w: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当期还款日期</w:t>
            </w:r>
            <w:r>
              <w:rPr>
                <w:rFonts w:asciiTheme="minorEastAsia" w:hAnsiTheme="minorEastAsia" w:hint="eastAsia"/>
              </w:rPr>
              <w:t>-3</w:t>
            </w:r>
            <w:r>
              <w:rPr>
                <w:rFonts w:asciiTheme="minorEastAsia" w:hAnsiTheme="minorEastAsia" w:hint="eastAsia"/>
              </w:rPr>
              <w:t>，当期还款日期从还款计划表中取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  <w:r>
              <w:rPr>
                <w:rFonts w:ascii="宋体" w:hAnsi="宋体" w:hint="eastAsia"/>
              </w:rPr>
              <w:t>天催收提醒日期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  <w:r>
              <w:t>datetime</w:t>
            </w: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当期还款日期</w:t>
            </w:r>
            <w:r>
              <w:rPr>
                <w:rFonts w:asciiTheme="minorEastAsia" w:hAnsiTheme="minorEastAsia" w:hint="eastAsia"/>
              </w:rPr>
              <w:t>+5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逾期天数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  <w:r>
              <w:t>datetime</w:t>
            </w: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DELAY_DAYS</w:t>
            </w: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当期逾期天数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滞纳金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  <w:r>
              <w:t>decimal(15,2)</w:t>
            </w: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SHOULD_OVERDUE_FEE</w:t>
            </w: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当期逾期金额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结清日期</w:t>
            </w:r>
          </w:p>
        </w:tc>
        <w:tc>
          <w:tcPr>
            <w:tcW w:w="1556" w:type="dxa"/>
          </w:tcPr>
          <w:p w:rsidR="003B7E5F" w:rsidRPr="008B3387" w:rsidRDefault="003B7E5F" w:rsidP="004D2EB0">
            <w:pPr>
              <w:snapToGrid w:val="0"/>
              <w:rPr>
                <w:rFonts w:asciiTheme="minorEastAsia" w:hAnsiTheme="minorEastAsia"/>
              </w:rPr>
            </w:pPr>
            <w:r>
              <w:t>datetime</w:t>
            </w: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ACT_REPAYMENT_DATE</w:t>
            </w: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当期已结清，为当期实际还款日期；</w:t>
            </w:r>
          </w:p>
          <w:p w:rsidR="003B7E5F" w:rsidRPr="005A374F" w:rsidRDefault="003B7E5F" w:rsidP="003B7E5F">
            <w:pPr>
              <w:snapToGrid w:val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当期未全部结清为空。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回收属性</w:t>
            </w:r>
          </w:p>
        </w:tc>
        <w:tc>
          <w:tcPr>
            <w:tcW w:w="1556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3B7E5F" w:rsidRPr="008B3387" w:rsidRDefault="003B7E5F" w:rsidP="003B7E5F">
            <w:pPr>
              <w:snapToGrid w:val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87" w:type="dxa"/>
          </w:tcPr>
          <w:p w:rsidR="003B7E5F" w:rsidRPr="008B3387" w:rsidRDefault="003B7E5F" w:rsidP="003B7E5F">
            <w:pPr>
              <w:snapToGrid w:val="0"/>
              <w:rPr>
                <w:rFonts w:asciiTheme="minorEastAsia" w:hAnsiTheme="minorEastAsia"/>
              </w:rPr>
            </w:pPr>
          </w:p>
        </w:tc>
      </w:tr>
      <w:tr w:rsidR="003B7E5F" w:rsidRPr="008B3387" w:rsidTr="003B7E5F">
        <w:tc>
          <w:tcPr>
            <w:tcW w:w="10916" w:type="dxa"/>
            <w:gridSpan w:val="4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统计项</w:t>
            </w:r>
          </w:p>
        </w:tc>
      </w:tr>
      <w:tr w:rsidR="003B7E5F" w:rsidRPr="008B3387" w:rsidTr="003B7E5F">
        <w:tc>
          <w:tcPr>
            <w:tcW w:w="1851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本金</w:t>
            </w:r>
          </w:p>
        </w:tc>
        <w:tc>
          <w:tcPr>
            <w:tcW w:w="1556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  <w:tc>
          <w:tcPr>
            <w:tcW w:w="1887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</w:rPr>
              <w:t>应还利息费用</w:t>
            </w:r>
          </w:p>
        </w:tc>
        <w:tc>
          <w:tcPr>
            <w:tcW w:w="1556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  <w:tc>
          <w:tcPr>
            <w:tcW w:w="1887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已收利息费用</w:t>
            </w:r>
          </w:p>
        </w:tc>
        <w:tc>
          <w:tcPr>
            <w:tcW w:w="1556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  <w:tc>
          <w:tcPr>
            <w:tcW w:w="5622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  <w:tc>
          <w:tcPr>
            <w:tcW w:w="1887" w:type="dxa"/>
          </w:tcPr>
          <w:p w:rsidR="003B7E5F" w:rsidRPr="00734F63" w:rsidRDefault="003B7E5F" w:rsidP="003B7E5F">
            <w:pPr>
              <w:snapToGrid w:val="0"/>
              <w:rPr>
                <w:rFonts w:ascii="宋体" w:hAnsi="宋体"/>
                <w:sz w:val="21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未收利息费用</w:t>
            </w:r>
          </w:p>
        </w:tc>
        <w:tc>
          <w:tcPr>
            <w:tcW w:w="1556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</w:p>
        </w:tc>
        <w:tc>
          <w:tcPr>
            <w:tcW w:w="5622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</w:p>
        </w:tc>
      </w:tr>
      <w:tr w:rsidR="003B7E5F" w:rsidRPr="008B3387" w:rsidTr="003B7E5F">
        <w:tc>
          <w:tcPr>
            <w:tcW w:w="1851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滞纳金</w:t>
            </w:r>
          </w:p>
        </w:tc>
        <w:tc>
          <w:tcPr>
            <w:tcW w:w="1556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</w:p>
        </w:tc>
        <w:tc>
          <w:tcPr>
            <w:tcW w:w="5622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</w:p>
        </w:tc>
        <w:tc>
          <w:tcPr>
            <w:tcW w:w="1887" w:type="dxa"/>
          </w:tcPr>
          <w:p w:rsidR="003B7E5F" w:rsidRDefault="003B7E5F" w:rsidP="003B7E5F">
            <w:pPr>
              <w:snapToGrid w:val="0"/>
              <w:rPr>
                <w:rFonts w:ascii="宋体" w:hAnsi="宋体"/>
              </w:rPr>
            </w:pPr>
          </w:p>
        </w:tc>
      </w:tr>
    </w:tbl>
    <w:p w:rsidR="003B7E5F" w:rsidRDefault="001B4B80" w:rsidP="001B4B80">
      <w:pPr>
        <w:pStyle w:val="4"/>
      </w:pPr>
      <w:r>
        <w:rPr>
          <w:rFonts w:hint="eastAsia"/>
        </w:rPr>
        <w:t>页面设计</w:t>
      </w:r>
    </w:p>
    <w:bookmarkStart w:id="70" w:name="_MON_1499795654"/>
    <w:bookmarkEnd w:id="70"/>
    <w:p w:rsidR="000C4864" w:rsidRPr="008C7488" w:rsidRDefault="00121449" w:rsidP="000C4864">
      <w:r w:rsidRPr="00E31A35">
        <w:rPr>
          <w:rFonts w:asciiTheme="minorEastAsia" w:hAnsiTheme="minorEastAsia"/>
        </w:rPr>
        <w:object w:dxaOrig="1531" w:dyaOrig="960">
          <v:shape id="_x0000_i1034" type="#_x0000_t75" style="width:75.75pt;height:47.25pt" o:ole="">
            <v:imagedata r:id="rId67" o:title=""/>
          </v:shape>
          <o:OLEObject Type="Embed" ProgID="Excel.Sheet.12" ShapeID="_x0000_i1034" DrawAspect="Icon" ObjectID="_1502267836" r:id="rId68"/>
        </w:object>
      </w:r>
    </w:p>
    <w:p w:rsidR="000C4864" w:rsidRPr="000C4864" w:rsidRDefault="000C4864" w:rsidP="000C4864"/>
    <w:p w:rsidR="000A623F" w:rsidRDefault="005B56AF" w:rsidP="000A623F">
      <w:pPr>
        <w:pStyle w:val="3"/>
      </w:pPr>
      <w:r>
        <w:rPr>
          <w:rFonts w:hint="eastAsia"/>
        </w:rPr>
        <w:t>业务提成报表</w:t>
      </w:r>
    </w:p>
    <w:tbl>
      <w:tblPr>
        <w:tblStyle w:val="a3"/>
        <w:tblW w:w="10915" w:type="dxa"/>
        <w:tblInd w:w="-1168" w:type="dxa"/>
        <w:tblLook w:val="04A0"/>
      </w:tblPr>
      <w:tblGrid>
        <w:gridCol w:w="1336"/>
        <w:gridCol w:w="1556"/>
        <w:gridCol w:w="5622"/>
        <w:gridCol w:w="2401"/>
      </w:tblGrid>
      <w:tr w:rsidR="005B56AF" w:rsidRPr="008B3387" w:rsidTr="005B56AF">
        <w:tc>
          <w:tcPr>
            <w:tcW w:w="1336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报表名称</w:t>
            </w:r>
          </w:p>
        </w:tc>
        <w:tc>
          <w:tcPr>
            <w:tcW w:w="9579" w:type="dxa"/>
            <w:gridSpan w:val="3"/>
          </w:tcPr>
          <w:p w:rsidR="005B56AF" w:rsidRPr="008B3387" w:rsidRDefault="005B56AF" w:rsidP="00A50B0D">
            <w:pPr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业绩提成</w:t>
            </w:r>
            <w:r w:rsidRPr="008B3387">
              <w:rPr>
                <w:rFonts w:asciiTheme="minorEastAsia" w:hAnsiTheme="minorEastAsia" w:hint="eastAsia"/>
                <w:sz w:val="21"/>
              </w:rPr>
              <w:t>报表</w:t>
            </w:r>
          </w:p>
        </w:tc>
      </w:tr>
      <w:tr w:rsidR="005B56AF" w:rsidRPr="008B3387" w:rsidTr="005B56AF">
        <w:tc>
          <w:tcPr>
            <w:tcW w:w="1336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数据关联表</w:t>
            </w:r>
          </w:p>
        </w:tc>
        <w:tc>
          <w:tcPr>
            <w:tcW w:w="9579" w:type="dxa"/>
            <w:gridSpan w:val="3"/>
          </w:tcPr>
          <w:p w:rsidR="005B56AF" w:rsidRPr="008B3387" w:rsidRDefault="005B56AF" w:rsidP="00A50B0D">
            <w:pPr>
              <w:rPr>
                <w:rFonts w:asciiTheme="minorEastAsia" w:hAnsiTheme="minorEastAsia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概述</w:t>
            </w:r>
          </w:p>
        </w:tc>
        <w:tc>
          <w:tcPr>
            <w:tcW w:w="9579" w:type="dxa"/>
            <w:gridSpan w:val="3"/>
            <w:tcBorders>
              <w:bottom w:val="single" w:sz="4" w:space="0" w:color="auto"/>
            </w:tcBorders>
          </w:tcPr>
          <w:p w:rsidR="005B56AF" w:rsidRPr="008B3387" w:rsidRDefault="005B56AF" w:rsidP="00A50B0D">
            <w:pPr>
              <w:rPr>
                <w:rFonts w:asciiTheme="minorEastAsia" w:hAnsiTheme="minorEastAsia"/>
                <w:sz w:val="21"/>
              </w:rPr>
            </w:pPr>
            <w:r>
              <w:rPr>
                <w:rFonts w:asciiTheme="minorEastAsia" w:hAnsiTheme="minorEastAsia" w:hint="eastAsia"/>
                <w:sz w:val="21"/>
              </w:rPr>
              <w:t>统计当期所有逾期账户</w:t>
            </w:r>
          </w:p>
        </w:tc>
      </w:tr>
      <w:tr w:rsidR="005B56AF" w:rsidRPr="008B3387" w:rsidTr="005B56AF">
        <w:trPr>
          <w:trHeight w:val="383"/>
        </w:trPr>
        <w:tc>
          <w:tcPr>
            <w:tcW w:w="1336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查询条件</w:t>
            </w:r>
          </w:p>
        </w:tc>
        <w:tc>
          <w:tcPr>
            <w:tcW w:w="9579" w:type="dxa"/>
            <w:gridSpan w:val="3"/>
            <w:tcBorders>
              <w:bottom w:val="single" w:sz="4" w:space="0" w:color="auto"/>
            </w:tcBorders>
          </w:tcPr>
          <w:p w:rsidR="005B56AF" w:rsidRPr="008B3387" w:rsidRDefault="005B56AF" w:rsidP="00A50B0D">
            <w:pPr>
              <w:rPr>
                <w:rFonts w:asciiTheme="minorEastAsia" w:hAnsiTheme="minorEastAsia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名称</w:t>
            </w:r>
          </w:p>
        </w:tc>
        <w:tc>
          <w:tcPr>
            <w:tcW w:w="1556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jc w:val="center"/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数据类型</w:t>
            </w:r>
          </w:p>
        </w:tc>
        <w:tc>
          <w:tcPr>
            <w:tcW w:w="5622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jc w:val="center"/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来源</w:t>
            </w:r>
          </w:p>
        </w:tc>
        <w:tc>
          <w:tcPr>
            <w:tcW w:w="2401" w:type="dxa"/>
            <w:shd w:val="clear" w:color="auto" w:fill="C6D9F1" w:themeFill="text2" w:themeFillTint="33"/>
          </w:tcPr>
          <w:p w:rsidR="005B56AF" w:rsidRPr="005B56AF" w:rsidRDefault="005B56AF" w:rsidP="00A50B0D">
            <w:pPr>
              <w:jc w:val="center"/>
              <w:rPr>
                <w:rFonts w:asciiTheme="minorEastAsia" w:hAnsiTheme="minorEastAsia"/>
                <w:b/>
                <w:sz w:val="21"/>
              </w:rPr>
            </w:pPr>
            <w:r w:rsidRPr="005B56AF">
              <w:rPr>
                <w:rFonts w:asciiTheme="minorEastAsia" w:hAnsiTheme="minorEastAsia" w:hint="eastAsia"/>
                <w:b/>
                <w:sz w:val="21"/>
              </w:rPr>
              <w:t>逻辑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1556" w:type="dxa"/>
          </w:tcPr>
          <w:p w:rsidR="005B56AF" w:rsidRPr="008B3387" w:rsidRDefault="005B56AF" w:rsidP="004D2EB0">
            <w:pPr>
              <w:rPr>
                <w:rFonts w:asciiTheme="minorEastAsia" w:hAnsiTheme="minorEastAsia"/>
                <w:sz w:val="21"/>
              </w:rPr>
            </w:pPr>
          </w:p>
        </w:tc>
        <w:tc>
          <w:tcPr>
            <w:tcW w:w="5622" w:type="dxa"/>
          </w:tcPr>
          <w:p w:rsidR="005B56AF" w:rsidRPr="008B3387" w:rsidRDefault="005B56AF" w:rsidP="003E154E">
            <w:pPr>
              <w:jc w:val="center"/>
              <w:rPr>
                <w:rFonts w:asciiTheme="minorEastAsia" w:hAnsiTheme="minorEastAsia"/>
                <w:sz w:val="21"/>
              </w:rPr>
            </w:pP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自动生成序列号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大区经理</w:t>
            </w:r>
          </w:p>
        </w:tc>
        <w:tc>
          <w:tcPr>
            <w:tcW w:w="1556" w:type="dxa"/>
          </w:tcPr>
          <w:p w:rsidR="005B56AF" w:rsidRPr="008B3387" w:rsidRDefault="005B56AF" w:rsidP="004D2EB0">
            <w:pPr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5B56AF" w:rsidRPr="008B3387" w:rsidRDefault="005B56AF" w:rsidP="003E15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省区经理</w:t>
            </w:r>
          </w:p>
        </w:tc>
        <w:tc>
          <w:tcPr>
            <w:tcW w:w="1556" w:type="dxa"/>
          </w:tcPr>
          <w:p w:rsidR="005B56AF" w:rsidRPr="008B3387" w:rsidRDefault="005B56AF" w:rsidP="004D2EB0">
            <w:pPr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5B56AF" w:rsidRDefault="005B56AF" w:rsidP="003E15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城市经理</w:t>
            </w:r>
          </w:p>
        </w:tc>
        <w:tc>
          <w:tcPr>
            <w:tcW w:w="1556" w:type="dxa"/>
          </w:tcPr>
          <w:p w:rsidR="005B56AF" w:rsidRPr="008B3387" w:rsidRDefault="005B56AF" w:rsidP="004D2EB0">
            <w:pPr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5B56AF" w:rsidRDefault="005B56AF" w:rsidP="003E15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高校经理</w:t>
            </w:r>
          </w:p>
        </w:tc>
        <w:tc>
          <w:tcPr>
            <w:tcW w:w="1556" w:type="dxa"/>
          </w:tcPr>
          <w:p w:rsidR="005B56AF" w:rsidRPr="008B3387" w:rsidRDefault="005B56AF" w:rsidP="004D2EB0">
            <w:pPr>
              <w:rPr>
                <w:rFonts w:asciiTheme="minorEastAsia" w:hAnsiTheme="minorEastAsia"/>
              </w:rPr>
            </w:pPr>
          </w:p>
        </w:tc>
        <w:tc>
          <w:tcPr>
            <w:tcW w:w="5622" w:type="dxa"/>
          </w:tcPr>
          <w:p w:rsidR="005B56AF" w:rsidRDefault="005B56AF" w:rsidP="003E154E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校园大使</w:t>
            </w:r>
          </w:p>
        </w:tc>
        <w:tc>
          <w:tcPr>
            <w:tcW w:w="1556" w:type="dxa"/>
          </w:tcPr>
          <w:p w:rsidR="005B56AF" w:rsidRPr="00734F63" w:rsidRDefault="005B56AF" w:rsidP="004D2EB0">
            <w:pPr>
              <w:rPr>
                <w:rFonts w:ascii="宋体" w:hAnsi="宋体"/>
                <w:sz w:val="21"/>
              </w:rPr>
            </w:pPr>
            <w:r>
              <w:t>varchar(50)</w:t>
            </w: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>
              <w:t>tb_con_contract</w:t>
            </w:r>
            <w:r w:rsidRPr="009E26BD">
              <w:rPr>
                <w:rFonts w:hint="eastAsia"/>
              </w:rPr>
              <w:t>.</w:t>
            </w:r>
            <w:r>
              <w:t>CONTRACT_NO</w:t>
            </w:r>
          </w:p>
        </w:tc>
        <w:tc>
          <w:tcPr>
            <w:tcW w:w="2401" w:type="dxa"/>
          </w:tcPr>
          <w:p w:rsidR="005B56AF" w:rsidRPr="00194D52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校园大使姓名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Pr="008B3387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合同</w:t>
            </w:r>
            <w:r w:rsidRPr="008B3387">
              <w:rPr>
                <w:rFonts w:ascii="宋体" w:hAnsi="宋体" w:hint="eastAsia"/>
                <w:sz w:val="21"/>
              </w:rPr>
              <w:t>号</w:t>
            </w:r>
          </w:p>
        </w:tc>
        <w:tc>
          <w:tcPr>
            <w:tcW w:w="1556" w:type="dxa"/>
          </w:tcPr>
          <w:p w:rsidR="005B56AF" w:rsidRPr="00734F63" w:rsidRDefault="005B56AF" w:rsidP="004D2EB0">
            <w:pPr>
              <w:rPr>
                <w:rFonts w:ascii="宋体" w:hAnsi="宋体"/>
                <w:sz w:val="21"/>
              </w:rPr>
            </w:pPr>
            <w:r>
              <w:t>varchar(50)</w:t>
            </w: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>
              <w:t>tb_con_contract</w:t>
            </w:r>
            <w:r w:rsidRPr="009E26BD">
              <w:rPr>
                <w:rFonts w:hint="eastAsia"/>
              </w:rPr>
              <w:t>.</w:t>
            </w:r>
            <w:r>
              <w:t>CONTRACT_NO</w:t>
            </w:r>
          </w:p>
        </w:tc>
        <w:tc>
          <w:tcPr>
            <w:tcW w:w="2401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Pr="008B3387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姓名</w:t>
            </w:r>
          </w:p>
        </w:tc>
        <w:tc>
          <w:tcPr>
            <w:tcW w:w="1556" w:type="dxa"/>
          </w:tcPr>
          <w:p w:rsidR="005B56AF" w:rsidRPr="00734F63" w:rsidRDefault="005B56AF" w:rsidP="004D2EB0">
            <w:pPr>
              <w:rPr>
                <w:sz w:val="21"/>
              </w:rPr>
            </w:pPr>
            <w:r>
              <w:t>varchar(200)</w:t>
            </w: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ACCOUNT_NAME</w:t>
            </w:r>
          </w:p>
        </w:tc>
        <w:tc>
          <w:tcPr>
            <w:tcW w:w="2401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客户姓名</w:t>
            </w:r>
          </w:p>
        </w:tc>
      </w:tr>
      <w:tr w:rsidR="00F84C28" w:rsidRPr="008B3387" w:rsidTr="005B56AF">
        <w:tc>
          <w:tcPr>
            <w:tcW w:w="1336" w:type="dxa"/>
          </w:tcPr>
          <w:p w:rsidR="00F84C28" w:rsidRDefault="00F84C28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身份证号</w:t>
            </w:r>
          </w:p>
        </w:tc>
        <w:tc>
          <w:tcPr>
            <w:tcW w:w="1556" w:type="dxa"/>
          </w:tcPr>
          <w:p w:rsidR="00F84C28" w:rsidRDefault="00F84C28" w:rsidP="004D2EB0"/>
        </w:tc>
        <w:tc>
          <w:tcPr>
            <w:tcW w:w="5622" w:type="dxa"/>
          </w:tcPr>
          <w:p w:rsidR="00F84C28" w:rsidRPr="00534907" w:rsidRDefault="00F84C28" w:rsidP="003E154E"/>
        </w:tc>
        <w:tc>
          <w:tcPr>
            <w:tcW w:w="2401" w:type="dxa"/>
          </w:tcPr>
          <w:p w:rsidR="00F84C28" w:rsidRDefault="00F84C28" w:rsidP="003E154E">
            <w:pPr>
              <w:rPr>
                <w:rFonts w:ascii="宋体" w:hAnsi="宋体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Pr="008B3387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放款时间</w:t>
            </w:r>
          </w:p>
        </w:tc>
        <w:tc>
          <w:tcPr>
            <w:tcW w:w="1556" w:type="dxa"/>
          </w:tcPr>
          <w:p w:rsidR="005B56AF" w:rsidRPr="00734F63" w:rsidRDefault="005B56AF" w:rsidP="004D2EB0">
            <w:pPr>
              <w:rPr>
                <w:sz w:val="21"/>
              </w:rPr>
            </w:pPr>
            <w:r>
              <w:t>datetime</w:t>
            </w: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PAYMENT_TIME</w:t>
            </w:r>
          </w:p>
        </w:tc>
        <w:tc>
          <w:tcPr>
            <w:tcW w:w="2401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当前合同最后一笔放款时间，日期格式：</w:t>
            </w:r>
            <w:r w:rsidRPr="00986A24">
              <w:rPr>
                <w:rFonts w:ascii="宋体" w:hAnsi="宋体"/>
                <w:sz w:val="21"/>
              </w:rPr>
              <w:t>2015/3/4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Pr="008B3387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到期时间</w:t>
            </w:r>
          </w:p>
        </w:tc>
        <w:tc>
          <w:tcPr>
            <w:tcW w:w="1556" w:type="dxa"/>
          </w:tcPr>
          <w:p w:rsidR="005B56AF" w:rsidRPr="00734F63" w:rsidRDefault="005B56AF" w:rsidP="004D2EB0">
            <w:r>
              <w:t>datetime</w:t>
            </w:r>
          </w:p>
        </w:tc>
        <w:tc>
          <w:tcPr>
            <w:tcW w:w="5622" w:type="dxa"/>
          </w:tcPr>
          <w:p w:rsidR="005B56AF" w:rsidRPr="00734F63" w:rsidRDefault="005B56AF" w:rsidP="003E154E">
            <w:r w:rsidRPr="00AA629C">
              <w:t>tb_pay_payplan</w:t>
            </w:r>
            <w:r>
              <w:rPr>
                <w:rFonts w:hint="eastAsia"/>
              </w:rPr>
              <w:t>.END_RATE_DATE</w:t>
            </w:r>
          </w:p>
        </w:tc>
        <w:tc>
          <w:tcPr>
            <w:tcW w:w="2401" w:type="dxa"/>
          </w:tcPr>
          <w:p w:rsidR="005B56AF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从还款计划表中获取最后一期的还款日期</w:t>
            </w:r>
          </w:p>
          <w:p w:rsidR="005B56AF" w:rsidRPr="00734F63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日期格式：</w:t>
            </w:r>
            <w:r w:rsidRPr="00986A24">
              <w:rPr>
                <w:rFonts w:ascii="宋体" w:hAnsi="宋体"/>
              </w:rPr>
              <w:t>2015/3/4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Pr="008B3387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分期本金</w:t>
            </w:r>
          </w:p>
        </w:tc>
        <w:tc>
          <w:tcPr>
            <w:tcW w:w="1556" w:type="dxa"/>
          </w:tcPr>
          <w:p w:rsidR="005B56AF" w:rsidRPr="008B3387" w:rsidRDefault="005B56AF" w:rsidP="004D2EB0">
            <w:pPr>
              <w:rPr>
                <w:rFonts w:asciiTheme="minorEastAsia" w:hAnsiTheme="minorEastAsia"/>
                <w:sz w:val="21"/>
              </w:rPr>
            </w:pPr>
            <w:r>
              <w:t>decimal(22,4)</w:t>
            </w:r>
          </w:p>
        </w:tc>
        <w:tc>
          <w:tcPr>
            <w:tcW w:w="5622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  <w:sz w:val="21"/>
              </w:rPr>
            </w:pPr>
            <w:r w:rsidRPr="00534907">
              <w:t>tb_pay_paymentdetail</w:t>
            </w:r>
            <w:r>
              <w:rPr>
                <w:rFonts w:hint="eastAsia"/>
              </w:rPr>
              <w:t>.</w:t>
            </w:r>
            <w:r>
              <w:t>SHOULD_PAYMENT</w:t>
            </w: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  <w:sz w:val="21"/>
              </w:rPr>
            </w:pPr>
            <w:r>
              <w:rPr>
                <w:rFonts w:ascii="宋体" w:hAnsi="宋体" w:hint="eastAsia"/>
              </w:rPr>
              <w:t>应放款总额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Pr="008B3387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贷款期限</w:t>
            </w:r>
          </w:p>
        </w:tc>
        <w:tc>
          <w:tcPr>
            <w:tcW w:w="1556" w:type="dxa"/>
          </w:tcPr>
          <w:p w:rsidR="005B56AF" w:rsidRPr="00734F63" w:rsidRDefault="005B56AF" w:rsidP="004D2EB0">
            <w:r>
              <w:t>int(22)</w:t>
            </w:r>
          </w:p>
        </w:tc>
        <w:tc>
          <w:tcPr>
            <w:tcW w:w="5622" w:type="dxa"/>
          </w:tcPr>
          <w:p w:rsidR="005B56AF" w:rsidRPr="00734F63" w:rsidRDefault="005B56AF" w:rsidP="003E154E">
            <w:r>
              <w:t>T</w:t>
            </w:r>
            <w:r>
              <w:rPr>
                <w:rFonts w:hint="eastAsia"/>
              </w:rPr>
              <w:t>b_con_contract.</w:t>
            </w:r>
            <w:r>
              <w:t>LOAN_PERIOD</w:t>
            </w:r>
          </w:p>
        </w:tc>
        <w:tc>
          <w:tcPr>
            <w:tcW w:w="2401" w:type="dxa"/>
          </w:tcPr>
          <w:p w:rsidR="005B56AF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贷款期数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分期利率</w:t>
            </w:r>
          </w:p>
        </w:tc>
        <w:tc>
          <w:tcPr>
            <w:tcW w:w="1556" w:type="dxa"/>
          </w:tcPr>
          <w:p w:rsidR="005B56AF" w:rsidRPr="00734F63" w:rsidRDefault="005B56AF" w:rsidP="004D2EB0">
            <w:r>
              <w:t>decimal(22,4)</w:t>
            </w:r>
          </w:p>
        </w:tc>
        <w:tc>
          <w:tcPr>
            <w:tcW w:w="5622" w:type="dxa"/>
          </w:tcPr>
          <w:p w:rsidR="005B56AF" w:rsidRPr="00734F63" w:rsidRDefault="005B56AF" w:rsidP="003E154E">
            <w:r>
              <w:t>T</w:t>
            </w:r>
            <w:r>
              <w:rPr>
                <w:rFonts w:hint="eastAsia"/>
              </w:rPr>
              <w:t>b_con_contract.</w:t>
            </w:r>
            <w:r>
              <w:t>LOAN_RATE</w:t>
            </w:r>
          </w:p>
        </w:tc>
        <w:tc>
          <w:tcPr>
            <w:tcW w:w="2401" w:type="dxa"/>
          </w:tcPr>
          <w:p w:rsidR="005B56AF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分期利率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应还利息费用</w:t>
            </w:r>
          </w:p>
        </w:tc>
        <w:tc>
          <w:tcPr>
            <w:tcW w:w="1556" w:type="dxa"/>
          </w:tcPr>
          <w:p w:rsidR="005B56AF" w:rsidRDefault="005B56AF" w:rsidP="004D2EB0">
            <w:r>
              <w:t>decimal(15,2)</w:t>
            </w:r>
          </w:p>
        </w:tc>
        <w:tc>
          <w:tcPr>
            <w:tcW w:w="5622" w:type="dxa"/>
          </w:tcPr>
          <w:p w:rsidR="005B56AF" w:rsidRDefault="005B56AF" w:rsidP="003E154E">
            <w:r>
              <w:t>tb_rep_repayment</w:t>
            </w:r>
            <w:r>
              <w:rPr>
                <w:rFonts w:hint="eastAsia"/>
              </w:rPr>
              <w:t>.</w:t>
            </w:r>
            <w:r>
              <w:t>SHOULD_INTEREST_AMT_SUM</w:t>
            </w:r>
          </w:p>
        </w:tc>
        <w:tc>
          <w:tcPr>
            <w:tcW w:w="2401" w:type="dxa"/>
          </w:tcPr>
          <w:p w:rsidR="005B56AF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应还利息总额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已收利息</w:t>
            </w:r>
            <w:r>
              <w:rPr>
                <w:rFonts w:ascii="宋体" w:hAnsi="宋体" w:hint="eastAsia"/>
              </w:rPr>
              <w:lastRenderedPageBreak/>
              <w:t>费用</w:t>
            </w:r>
          </w:p>
        </w:tc>
        <w:tc>
          <w:tcPr>
            <w:tcW w:w="1556" w:type="dxa"/>
          </w:tcPr>
          <w:p w:rsidR="005B56AF" w:rsidRPr="00734F63" w:rsidRDefault="005B56AF" w:rsidP="004D2EB0">
            <w:r>
              <w:lastRenderedPageBreak/>
              <w:t>decimal(15,2)</w:t>
            </w:r>
          </w:p>
        </w:tc>
        <w:tc>
          <w:tcPr>
            <w:tcW w:w="5622" w:type="dxa"/>
          </w:tcPr>
          <w:p w:rsidR="005B56AF" w:rsidRPr="00734F63" w:rsidRDefault="005B56AF" w:rsidP="003E154E">
            <w:r>
              <w:t>tb_rep_repayment</w:t>
            </w:r>
            <w:r>
              <w:rPr>
                <w:rFonts w:hint="eastAsia"/>
              </w:rPr>
              <w:t>.</w:t>
            </w:r>
            <w:r>
              <w:t>ACT_INTEREST_AMT_SUM</w:t>
            </w:r>
          </w:p>
        </w:tc>
        <w:tc>
          <w:tcPr>
            <w:tcW w:w="2401" w:type="dxa"/>
          </w:tcPr>
          <w:p w:rsidR="005B56AF" w:rsidRPr="008D57CF" w:rsidRDefault="005B56AF" w:rsidP="003E154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已收回利息总额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未收利息费用</w:t>
            </w:r>
          </w:p>
        </w:tc>
        <w:tc>
          <w:tcPr>
            <w:tcW w:w="1556" w:type="dxa"/>
          </w:tcPr>
          <w:p w:rsidR="005B56AF" w:rsidRPr="00734F63" w:rsidRDefault="005B56AF" w:rsidP="004D2EB0">
            <w:r>
              <w:t>decimal(15,2)</w:t>
            </w:r>
          </w:p>
        </w:tc>
        <w:tc>
          <w:tcPr>
            <w:tcW w:w="5622" w:type="dxa"/>
          </w:tcPr>
          <w:p w:rsidR="005B56AF" w:rsidRPr="00734F63" w:rsidRDefault="005B56AF" w:rsidP="003E154E">
            <w:r>
              <w:t>tb_rep_repayment</w:t>
            </w:r>
            <w:r>
              <w:rPr>
                <w:rFonts w:hint="eastAsia"/>
              </w:rPr>
              <w:t>.</w:t>
            </w:r>
            <w:r>
              <w:t>SHOULD_INTEREST_AMT_SUM</w:t>
            </w:r>
            <w:r>
              <w:rPr>
                <w:rFonts w:hint="eastAsia"/>
              </w:rPr>
              <w:t>-</w:t>
            </w:r>
            <w:r>
              <w:t xml:space="preserve"> tb_rep_repayment</w:t>
            </w:r>
            <w:r>
              <w:rPr>
                <w:rFonts w:hint="eastAsia"/>
              </w:rPr>
              <w:t>.</w:t>
            </w:r>
            <w:r>
              <w:t>ACT_INTEREST_AMT_SUM</w:t>
            </w:r>
          </w:p>
        </w:tc>
        <w:tc>
          <w:tcPr>
            <w:tcW w:w="2401" w:type="dxa"/>
          </w:tcPr>
          <w:p w:rsidR="005B56AF" w:rsidRDefault="005B56AF" w:rsidP="003E154E">
            <w:pPr>
              <w:rPr>
                <w:rFonts w:ascii="宋体" w:hAnsi="宋体"/>
              </w:rPr>
            </w:pPr>
            <w:r>
              <w:t>应还利息总额</w:t>
            </w: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 w:hint="eastAsia"/>
              </w:rPr>
              <w:t>已收回利息总额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客户手机号</w:t>
            </w:r>
          </w:p>
        </w:tc>
        <w:tc>
          <w:tcPr>
            <w:tcW w:w="1556" w:type="dxa"/>
          </w:tcPr>
          <w:p w:rsidR="005B56AF" w:rsidRPr="00734F63" w:rsidRDefault="005B56AF" w:rsidP="004D2EB0">
            <w:r>
              <w:t>varchar(50)</w:t>
            </w:r>
          </w:p>
        </w:tc>
        <w:tc>
          <w:tcPr>
            <w:tcW w:w="5622" w:type="dxa"/>
          </w:tcPr>
          <w:p w:rsidR="005B56AF" w:rsidRPr="00734F63" w:rsidRDefault="005B56AF" w:rsidP="003E154E">
            <w:r>
              <w:t>tb_cus_custinfo</w:t>
            </w:r>
            <w:r>
              <w:rPr>
                <w:rFonts w:hint="eastAsia"/>
              </w:rPr>
              <w:t>.</w:t>
            </w:r>
            <w:r>
              <w:t>MOBILE</w:t>
            </w:r>
          </w:p>
        </w:tc>
        <w:tc>
          <w:tcPr>
            <w:tcW w:w="2401" w:type="dxa"/>
          </w:tcPr>
          <w:p w:rsidR="005B56AF" w:rsidRPr="008B3387" w:rsidRDefault="005B56AF" w:rsidP="003E154E">
            <w:pPr>
              <w:rPr>
                <w:rFonts w:asciiTheme="minorEastAsia" w:hAnsiTheme="minorEastAsia"/>
              </w:rPr>
            </w:pPr>
          </w:p>
        </w:tc>
      </w:tr>
      <w:tr w:rsidR="005B56AF" w:rsidRPr="008B3387" w:rsidTr="005B56AF">
        <w:tc>
          <w:tcPr>
            <w:tcW w:w="10915" w:type="dxa"/>
            <w:gridSpan w:val="4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统计项</w:t>
            </w:r>
          </w:p>
        </w:tc>
      </w:tr>
      <w:tr w:rsidR="005B56AF" w:rsidRPr="008B3387" w:rsidTr="005B56AF">
        <w:tc>
          <w:tcPr>
            <w:tcW w:w="1336" w:type="dxa"/>
          </w:tcPr>
          <w:p w:rsidR="005B56AF" w:rsidRPr="00734F63" w:rsidRDefault="005B56AF" w:rsidP="005B56AF">
            <w:pPr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分期本金</w:t>
            </w:r>
          </w:p>
        </w:tc>
        <w:tc>
          <w:tcPr>
            <w:tcW w:w="1556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  <w:tc>
          <w:tcPr>
            <w:tcW w:w="2401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应还利息费用</w:t>
            </w:r>
          </w:p>
        </w:tc>
        <w:tc>
          <w:tcPr>
            <w:tcW w:w="1556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  <w:tc>
          <w:tcPr>
            <w:tcW w:w="2401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已收利息费用</w:t>
            </w:r>
          </w:p>
        </w:tc>
        <w:tc>
          <w:tcPr>
            <w:tcW w:w="1556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  <w:tc>
          <w:tcPr>
            <w:tcW w:w="5622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  <w:tc>
          <w:tcPr>
            <w:tcW w:w="2401" w:type="dxa"/>
          </w:tcPr>
          <w:p w:rsidR="005B56AF" w:rsidRPr="00734F63" w:rsidRDefault="005B56AF" w:rsidP="003E154E">
            <w:pPr>
              <w:rPr>
                <w:rFonts w:ascii="宋体" w:hAnsi="宋体"/>
                <w:sz w:val="21"/>
              </w:rPr>
            </w:pPr>
          </w:p>
        </w:tc>
      </w:tr>
      <w:tr w:rsidR="005B56AF" w:rsidRPr="008B3387" w:rsidTr="005B56AF">
        <w:tc>
          <w:tcPr>
            <w:tcW w:w="1336" w:type="dxa"/>
          </w:tcPr>
          <w:p w:rsidR="005B56AF" w:rsidRDefault="005B56AF" w:rsidP="005B56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未收利息费用</w:t>
            </w:r>
          </w:p>
        </w:tc>
        <w:tc>
          <w:tcPr>
            <w:tcW w:w="1556" w:type="dxa"/>
          </w:tcPr>
          <w:p w:rsidR="005B56AF" w:rsidRDefault="005B56AF" w:rsidP="003E154E">
            <w:pPr>
              <w:rPr>
                <w:rFonts w:ascii="宋体" w:hAnsi="宋体"/>
              </w:rPr>
            </w:pPr>
          </w:p>
        </w:tc>
        <w:tc>
          <w:tcPr>
            <w:tcW w:w="5622" w:type="dxa"/>
          </w:tcPr>
          <w:p w:rsidR="005B56AF" w:rsidRDefault="005B56AF" w:rsidP="003E154E">
            <w:pPr>
              <w:rPr>
                <w:rFonts w:ascii="宋体" w:hAnsi="宋体"/>
              </w:rPr>
            </w:pPr>
          </w:p>
        </w:tc>
        <w:tc>
          <w:tcPr>
            <w:tcW w:w="2401" w:type="dxa"/>
          </w:tcPr>
          <w:p w:rsidR="005B56AF" w:rsidRDefault="005B56AF" w:rsidP="003E154E">
            <w:pPr>
              <w:rPr>
                <w:rFonts w:ascii="宋体" w:hAnsi="宋体"/>
              </w:rPr>
            </w:pPr>
          </w:p>
        </w:tc>
      </w:tr>
    </w:tbl>
    <w:p w:rsidR="00FD07F7" w:rsidRDefault="001B4B80" w:rsidP="001B4B80">
      <w:pPr>
        <w:pStyle w:val="4"/>
      </w:pPr>
      <w:r>
        <w:rPr>
          <w:rFonts w:hint="eastAsia"/>
        </w:rPr>
        <w:t>页面设计</w:t>
      </w:r>
    </w:p>
    <w:bookmarkStart w:id="71" w:name="_MON_1499795682"/>
    <w:bookmarkEnd w:id="71"/>
    <w:p w:rsidR="000C4864" w:rsidRPr="000C4864" w:rsidRDefault="00121449" w:rsidP="000C4864">
      <w:r w:rsidRPr="00E31A35">
        <w:rPr>
          <w:rFonts w:asciiTheme="minorEastAsia" w:hAnsiTheme="minorEastAsia"/>
        </w:rPr>
        <w:object w:dxaOrig="1531" w:dyaOrig="960">
          <v:shape id="_x0000_i1035" type="#_x0000_t75" style="width:75.75pt;height:47.25pt" o:ole="">
            <v:imagedata r:id="rId69" o:title=""/>
          </v:shape>
          <o:OLEObject Type="Embed" ProgID="Excel.Sheet.12" ShapeID="_x0000_i1035" DrawAspect="Icon" ObjectID="_1502267837" r:id="rId70"/>
        </w:object>
      </w:r>
    </w:p>
    <w:p w:rsidR="004A67EB" w:rsidRDefault="004A67EB" w:rsidP="0031079A">
      <w:pPr>
        <w:pStyle w:val="2"/>
      </w:pPr>
      <w:r w:rsidRPr="004A67EB">
        <w:rPr>
          <w:rFonts w:hint="eastAsia"/>
        </w:rPr>
        <w:t>贷后管理</w:t>
      </w:r>
    </w:p>
    <w:p w:rsidR="003C4908" w:rsidRDefault="003C4908" w:rsidP="007224A0">
      <w:pPr>
        <w:pStyle w:val="3"/>
      </w:pPr>
      <w:r>
        <w:rPr>
          <w:rFonts w:hint="eastAsia"/>
        </w:rPr>
        <w:t>到期提醒</w:t>
      </w:r>
    </w:p>
    <w:p w:rsidR="003C4908" w:rsidRDefault="003C4908" w:rsidP="003C4908">
      <w:pPr>
        <w:pStyle w:val="4"/>
      </w:pPr>
      <w:r>
        <w:rPr>
          <w:rFonts w:hint="eastAsia"/>
        </w:rPr>
        <w:t>功能概述</w:t>
      </w:r>
    </w:p>
    <w:p w:rsidR="00217A55" w:rsidRPr="00217A55" w:rsidRDefault="00217A55" w:rsidP="00217A55">
      <w:pPr>
        <w:ind w:firstLineChars="200" w:firstLine="480"/>
      </w:pPr>
      <w:r>
        <w:rPr>
          <w:rFonts w:hint="eastAsia"/>
        </w:rPr>
        <w:t>该页面可查询所有的</w:t>
      </w:r>
      <w:r w:rsidR="00A15838">
        <w:rPr>
          <w:rFonts w:hint="eastAsia"/>
        </w:rPr>
        <w:t>未到期的</w:t>
      </w:r>
      <w:r>
        <w:rPr>
          <w:rFonts w:hint="eastAsia"/>
        </w:rPr>
        <w:t>合同数据，业务人员可根据列表数据进行统计</w:t>
      </w:r>
      <w:r w:rsidR="00F16518">
        <w:rPr>
          <w:rFonts w:hint="eastAsia"/>
        </w:rPr>
        <w:t>，添加导出列表数据功能</w:t>
      </w:r>
      <w:r w:rsidR="009A0304">
        <w:rPr>
          <w:rFonts w:hint="eastAsia"/>
        </w:rPr>
        <w:t>，将</w:t>
      </w:r>
      <w:r w:rsidR="00EE1ABF">
        <w:rPr>
          <w:rFonts w:hint="eastAsia"/>
        </w:rPr>
        <w:t>查询出的</w:t>
      </w:r>
      <w:r w:rsidR="009A0304">
        <w:rPr>
          <w:rFonts w:hint="eastAsia"/>
        </w:rPr>
        <w:t>列表数据导出为</w:t>
      </w:r>
      <w:r w:rsidR="009A0304">
        <w:rPr>
          <w:rFonts w:hint="eastAsia"/>
        </w:rPr>
        <w:t>EXCEL</w:t>
      </w:r>
      <w:r w:rsidR="00EE1ABF">
        <w:rPr>
          <w:rFonts w:hint="eastAsia"/>
        </w:rPr>
        <w:t>，</w:t>
      </w:r>
      <w:r w:rsidR="00336A4A">
        <w:rPr>
          <w:rFonts w:hint="eastAsia"/>
        </w:rPr>
        <w:t>导出的列表</w:t>
      </w:r>
      <w:r w:rsidR="00EE1ABF">
        <w:rPr>
          <w:rFonts w:hint="eastAsia"/>
        </w:rPr>
        <w:t>字段与页面保持一致</w:t>
      </w:r>
      <w:r>
        <w:rPr>
          <w:rFonts w:hint="eastAsia"/>
        </w:rPr>
        <w:t>。</w:t>
      </w:r>
    </w:p>
    <w:p w:rsidR="003C4908" w:rsidRDefault="003C4908" w:rsidP="003C4908">
      <w:pPr>
        <w:pStyle w:val="4"/>
      </w:pPr>
      <w:r>
        <w:rPr>
          <w:rFonts w:hint="eastAsia"/>
        </w:rPr>
        <w:lastRenderedPageBreak/>
        <w:t>页面设计</w:t>
      </w:r>
    </w:p>
    <w:p w:rsidR="003C4908" w:rsidRPr="003C4908" w:rsidRDefault="000F3198" w:rsidP="003C4908">
      <w:r>
        <w:rPr>
          <w:noProof/>
        </w:rPr>
        <w:drawing>
          <wp:inline distT="0" distB="0" distL="0" distR="0">
            <wp:extent cx="5274310" cy="2816908"/>
            <wp:effectExtent l="19050" t="0" r="2540" b="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08" w:rsidRDefault="003C4908" w:rsidP="003C4908">
      <w:pPr>
        <w:pStyle w:val="4"/>
      </w:pPr>
      <w:r>
        <w:rPr>
          <w:rFonts w:hint="eastAsia"/>
        </w:rPr>
        <w:t>输入项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417"/>
        <w:gridCol w:w="1418"/>
        <w:gridCol w:w="1701"/>
      </w:tblGrid>
      <w:tr w:rsidR="00EC555E" w:rsidRPr="007F29C4" w:rsidTr="00A50B0D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EC555E" w:rsidRDefault="00EC555E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EC555E" w:rsidRPr="007F29C4" w:rsidTr="00A50B0D">
        <w:trPr>
          <w:trHeight w:val="347"/>
        </w:trPr>
        <w:tc>
          <w:tcPr>
            <w:tcW w:w="1526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559" w:type="dxa"/>
          </w:tcPr>
          <w:p w:rsidR="00EC555E" w:rsidRPr="00350AC4" w:rsidRDefault="00A373E8" w:rsidP="002B46B6">
            <w:pPr>
              <w:pStyle w:val="a4"/>
            </w:pPr>
            <w:r>
              <w:rPr>
                <w:rFonts w:hint="eastAsia"/>
              </w:rPr>
              <w:t>查询方式</w:t>
            </w:r>
          </w:p>
        </w:tc>
        <w:tc>
          <w:tcPr>
            <w:tcW w:w="1418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417" w:type="dxa"/>
          </w:tcPr>
          <w:p w:rsidR="00EC555E" w:rsidRPr="00350AC4" w:rsidRDefault="00EF33E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701" w:type="dxa"/>
          </w:tcPr>
          <w:p w:rsidR="00EC555E" w:rsidRPr="00350AC4" w:rsidRDefault="004F0396" w:rsidP="002B46B6">
            <w:pPr>
              <w:pStyle w:val="a4"/>
            </w:pPr>
            <w:r>
              <w:rPr>
                <w:rFonts w:hint="eastAsia"/>
              </w:rPr>
              <w:t>指定到期天数，指定日期范围</w:t>
            </w:r>
          </w:p>
        </w:tc>
      </w:tr>
      <w:tr w:rsidR="00EC555E" w:rsidRPr="007F29C4" w:rsidTr="00A50B0D">
        <w:trPr>
          <w:trHeight w:val="266"/>
        </w:trPr>
        <w:tc>
          <w:tcPr>
            <w:tcW w:w="1526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559" w:type="dxa"/>
          </w:tcPr>
          <w:p w:rsidR="00EC555E" w:rsidRDefault="00A373E8" w:rsidP="002B46B6">
            <w:pPr>
              <w:pStyle w:val="a4"/>
            </w:pPr>
            <w:r>
              <w:rPr>
                <w:rFonts w:hint="eastAsia"/>
              </w:rPr>
              <w:t>即将到期的订单</w:t>
            </w:r>
            <w:r w:rsidR="002C73E6">
              <w:rPr>
                <w:rFonts w:hint="eastAsia"/>
              </w:rPr>
              <w:t>XX</w:t>
            </w:r>
            <w:r w:rsidR="002C73E6">
              <w:rPr>
                <w:rFonts w:hint="eastAsia"/>
              </w:rPr>
              <w:t>天</w:t>
            </w:r>
          </w:p>
        </w:tc>
        <w:tc>
          <w:tcPr>
            <w:tcW w:w="1418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417" w:type="dxa"/>
          </w:tcPr>
          <w:p w:rsidR="00EC555E" w:rsidRDefault="00EF33E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701" w:type="dxa"/>
          </w:tcPr>
          <w:p w:rsidR="00EC555E" w:rsidRPr="00350AC4" w:rsidRDefault="00C03D67" w:rsidP="002B46B6">
            <w:pPr>
              <w:pStyle w:val="a4"/>
            </w:pPr>
            <w:r>
              <w:rPr>
                <w:rFonts w:hint="eastAsia"/>
              </w:rPr>
              <w:t>对应还款计划表</w:t>
            </w:r>
            <w:r w:rsidR="00482810">
              <w:rPr>
                <w:rFonts w:hint="eastAsia"/>
              </w:rPr>
              <w:t>（</w:t>
            </w:r>
            <w:r>
              <w:rPr>
                <w:rFonts w:hint="eastAsia"/>
              </w:rPr>
              <w:t>应还款日期</w:t>
            </w:r>
            <w:r w:rsidR="00762BA0">
              <w:rPr>
                <w:rFonts w:hint="eastAsia"/>
              </w:rPr>
              <w:t xml:space="preserve"> - </w:t>
            </w:r>
            <w:r w:rsidR="00762BA0">
              <w:rPr>
                <w:rFonts w:hint="eastAsia"/>
              </w:rPr>
              <w:t>当前日期</w:t>
            </w:r>
            <w:r w:rsidR="00482810">
              <w:rPr>
                <w:rFonts w:hint="eastAsia"/>
              </w:rPr>
              <w:t>）</w:t>
            </w:r>
          </w:p>
        </w:tc>
      </w:tr>
      <w:tr w:rsidR="00A373E8" w:rsidRPr="007F29C4" w:rsidTr="00A50B0D">
        <w:trPr>
          <w:trHeight w:val="266"/>
        </w:trPr>
        <w:tc>
          <w:tcPr>
            <w:tcW w:w="1526" w:type="dxa"/>
          </w:tcPr>
          <w:p w:rsidR="00A373E8" w:rsidRPr="00350AC4" w:rsidRDefault="00A373E8" w:rsidP="002B46B6">
            <w:pPr>
              <w:pStyle w:val="a4"/>
            </w:pPr>
          </w:p>
        </w:tc>
        <w:tc>
          <w:tcPr>
            <w:tcW w:w="1559" w:type="dxa"/>
          </w:tcPr>
          <w:p w:rsidR="00A373E8" w:rsidRDefault="00A373E8" w:rsidP="002B46B6">
            <w:pPr>
              <w:pStyle w:val="a4"/>
            </w:pPr>
            <w:r>
              <w:rPr>
                <w:rFonts w:hint="eastAsia"/>
              </w:rPr>
              <w:t>到期日期从</w:t>
            </w:r>
          </w:p>
        </w:tc>
        <w:tc>
          <w:tcPr>
            <w:tcW w:w="1418" w:type="dxa"/>
          </w:tcPr>
          <w:p w:rsidR="00A373E8" w:rsidRPr="00350AC4" w:rsidRDefault="00A373E8" w:rsidP="002B46B6">
            <w:pPr>
              <w:pStyle w:val="a4"/>
            </w:pPr>
          </w:p>
        </w:tc>
        <w:tc>
          <w:tcPr>
            <w:tcW w:w="1417" w:type="dxa"/>
          </w:tcPr>
          <w:p w:rsidR="00A373E8" w:rsidRDefault="00EF33E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A373E8" w:rsidRPr="00350AC4" w:rsidRDefault="00A373E8" w:rsidP="002B46B6">
            <w:pPr>
              <w:pStyle w:val="a4"/>
            </w:pPr>
          </w:p>
        </w:tc>
        <w:tc>
          <w:tcPr>
            <w:tcW w:w="1701" w:type="dxa"/>
          </w:tcPr>
          <w:p w:rsidR="00A373E8" w:rsidRPr="00350AC4" w:rsidRDefault="00BA5441" w:rsidP="002B46B6">
            <w:pPr>
              <w:pStyle w:val="a4"/>
            </w:pPr>
            <w:r>
              <w:rPr>
                <w:rFonts w:hint="eastAsia"/>
              </w:rPr>
              <w:t>不能小于当前日期</w:t>
            </w:r>
          </w:p>
        </w:tc>
      </w:tr>
      <w:tr w:rsidR="00A373E8" w:rsidRPr="007F29C4" w:rsidTr="00A50B0D">
        <w:trPr>
          <w:trHeight w:val="266"/>
        </w:trPr>
        <w:tc>
          <w:tcPr>
            <w:tcW w:w="1526" w:type="dxa"/>
          </w:tcPr>
          <w:p w:rsidR="00A373E8" w:rsidRPr="00350AC4" w:rsidRDefault="00A373E8" w:rsidP="002B46B6">
            <w:pPr>
              <w:pStyle w:val="a4"/>
            </w:pPr>
          </w:p>
        </w:tc>
        <w:tc>
          <w:tcPr>
            <w:tcW w:w="1559" w:type="dxa"/>
          </w:tcPr>
          <w:p w:rsidR="00A373E8" w:rsidRDefault="00A373E8" w:rsidP="002B46B6">
            <w:pPr>
              <w:pStyle w:val="a4"/>
            </w:pPr>
            <w:r>
              <w:rPr>
                <w:rFonts w:hint="eastAsia"/>
              </w:rPr>
              <w:t>到期日期到</w:t>
            </w:r>
          </w:p>
        </w:tc>
        <w:tc>
          <w:tcPr>
            <w:tcW w:w="1418" w:type="dxa"/>
          </w:tcPr>
          <w:p w:rsidR="00A373E8" w:rsidRPr="00350AC4" w:rsidRDefault="00A373E8" w:rsidP="002B46B6">
            <w:pPr>
              <w:pStyle w:val="a4"/>
            </w:pPr>
          </w:p>
        </w:tc>
        <w:tc>
          <w:tcPr>
            <w:tcW w:w="1417" w:type="dxa"/>
          </w:tcPr>
          <w:p w:rsidR="00A373E8" w:rsidRDefault="00EF33E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A373E8" w:rsidRPr="00350AC4" w:rsidRDefault="00A373E8" w:rsidP="002B46B6">
            <w:pPr>
              <w:pStyle w:val="a4"/>
            </w:pPr>
          </w:p>
        </w:tc>
        <w:tc>
          <w:tcPr>
            <w:tcW w:w="1701" w:type="dxa"/>
          </w:tcPr>
          <w:p w:rsidR="00A373E8" w:rsidRPr="00350AC4" w:rsidRDefault="00BA5441" w:rsidP="002B46B6">
            <w:pPr>
              <w:pStyle w:val="a4"/>
            </w:pPr>
            <w:r>
              <w:rPr>
                <w:rFonts w:hint="eastAsia"/>
              </w:rPr>
              <w:t>不能小于到期日期从</w:t>
            </w:r>
          </w:p>
        </w:tc>
      </w:tr>
    </w:tbl>
    <w:p w:rsidR="00EC555E" w:rsidRPr="00EC555E" w:rsidRDefault="00EC555E" w:rsidP="00EC555E"/>
    <w:p w:rsidR="00086D2F" w:rsidRPr="00086D2F" w:rsidRDefault="003C4908" w:rsidP="00086D2F">
      <w:pPr>
        <w:pStyle w:val="4"/>
      </w:pPr>
      <w:r>
        <w:rPr>
          <w:rFonts w:hint="eastAsia"/>
        </w:rPr>
        <w:t>输出项</w:t>
      </w:r>
    </w:p>
    <w:tbl>
      <w:tblPr>
        <w:tblStyle w:val="a3"/>
        <w:tblW w:w="9039" w:type="dxa"/>
        <w:tblLayout w:type="fixed"/>
        <w:tblLook w:val="04A0"/>
      </w:tblPr>
      <w:tblGrid>
        <w:gridCol w:w="2660"/>
        <w:gridCol w:w="1843"/>
        <w:gridCol w:w="992"/>
        <w:gridCol w:w="1134"/>
        <w:gridCol w:w="709"/>
        <w:gridCol w:w="1701"/>
      </w:tblGrid>
      <w:tr w:rsidR="001C58AA" w:rsidRPr="007F29C4" w:rsidTr="001C58AA">
        <w:trPr>
          <w:tblHeader/>
        </w:trPr>
        <w:tc>
          <w:tcPr>
            <w:tcW w:w="2660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EC555E" w:rsidRDefault="00EC555E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EC555E" w:rsidRPr="007F29C4" w:rsidRDefault="00EC555E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EC555E" w:rsidRPr="007F29C4" w:rsidTr="00A50B0D">
        <w:trPr>
          <w:trHeight w:val="347"/>
        </w:trPr>
        <w:tc>
          <w:tcPr>
            <w:tcW w:w="9039" w:type="dxa"/>
            <w:gridSpan w:val="6"/>
          </w:tcPr>
          <w:p w:rsidR="00EC555E" w:rsidRPr="007C3A04" w:rsidRDefault="00465760" w:rsidP="001C61EE">
            <w:pPr>
              <w:pStyle w:val="a5"/>
            </w:pPr>
            <w:r w:rsidRPr="007C3A04">
              <w:rPr>
                <w:rFonts w:hint="eastAsia"/>
              </w:rPr>
              <w:t>待收回表【</w:t>
            </w:r>
            <w:r w:rsidR="00606B1E" w:rsidRPr="007C3A04">
              <w:t>tb_rep_repayment</w:t>
            </w:r>
            <w:r w:rsidRPr="007C3A04">
              <w:rPr>
                <w:rFonts w:hint="eastAsia"/>
              </w:rPr>
              <w:t>】</w:t>
            </w:r>
          </w:p>
        </w:tc>
      </w:tr>
      <w:tr w:rsidR="001C58AA" w:rsidRPr="007F29C4" w:rsidTr="001C58AA">
        <w:trPr>
          <w:trHeight w:val="347"/>
        </w:trPr>
        <w:tc>
          <w:tcPr>
            <w:tcW w:w="2660" w:type="dxa"/>
          </w:tcPr>
          <w:p w:rsidR="00EC555E" w:rsidRPr="00350AC4" w:rsidRDefault="00606B1E" w:rsidP="002B46B6">
            <w:pPr>
              <w:pStyle w:val="a4"/>
            </w:pPr>
            <w:r w:rsidRPr="00606B1E">
              <w:t>CONTRACT_NO</w:t>
            </w:r>
          </w:p>
        </w:tc>
        <w:tc>
          <w:tcPr>
            <w:tcW w:w="1843" w:type="dxa"/>
          </w:tcPr>
          <w:p w:rsidR="00EC555E" w:rsidRPr="00350AC4" w:rsidRDefault="00982C1D" w:rsidP="002B46B6">
            <w:pPr>
              <w:pStyle w:val="a4"/>
            </w:pPr>
            <w:r>
              <w:rPr>
                <w:rFonts w:hint="eastAsia"/>
              </w:rPr>
              <w:t>合同编号</w:t>
            </w:r>
          </w:p>
        </w:tc>
        <w:tc>
          <w:tcPr>
            <w:tcW w:w="992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134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709" w:type="dxa"/>
          </w:tcPr>
          <w:p w:rsidR="00EC555E" w:rsidRPr="00350AC4" w:rsidRDefault="00EC555E" w:rsidP="002B46B6">
            <w:pPr>
              <w:pStyle w:val="a4"/>
            </w:pPr>
          </w:p>
        </w:tc>
        <w:tc>
          <w:tcPr>
            <w:tcW w:w="1701" w:type="dxa"/>
          </w:tcPr>
          <w:p w:rsidR="00EC555E" w:rsidRPr="00350AC4" w:rsidRDefault="00EC555E" w:rsidP="002B46B6">
            <w:pPr>
              <w:pStyle w:val="a4"/>
            </w:pPr>
          </w:p>
        </w:tc>
      </w:tr>
      <w:tr w:rsidR="00982C1D" w:rsidRPr="007F29C4" w:rsidTr="001C58AA">
        <w:trPr>
          <w:trHeight w:val="266"/>
        </w:trPr>
        <w:tc>
          <w:tcPr>
            <w:tcW w:w="2660" w:type="dxa"/>
          </w:tcPr>
          <w:p w:rsidR="00982C1D" w:rsidRPr="00350AC4" w:rsidRDefault="00465760" w:rsidP="002B46B6">
            <w:pPr>
              <w:pStyle w:val="a4"/>
            </w:pPr>
            <w:r w:rsidRPr="00465760">
              <w:t>CONTRACT_AMT</w:t>
            </w:r>
          </w:p>
        </w:tc>
        <w:tc>
          <w:tcPr>
            <w:tcW w:w="1843" w:type="dxa"/>
          </w:tcPr>
          <w:p w:rsidR="00982C1D" w:rsidRDefault="00982C1D" w:rsidP="002B46B6">
            <w:pPr>
              <w:pStyle w:val="a4"/>
            </w:pPr>
            <w:r>
              <w:rPr>
                <w:rFonts w:hint="eastAsia"/>
              </w:rPr>
              <w:t>分期金额（元）</w:t>
            </w:r>
          </w:p>
        </w:tc>
        <w:tc>
          <w:tcPr>
            <w:tcW w:w="992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134" w:type="dxa"/>
          </w:tcPr>
          <w:p w:rsidR="00982C1D" w:rsidRDefault="00982C1D" w:rsidP="002B46B6">
            <w:pPr>
              <w:pStyle w:val="a4"/>
            </w:pPr>
          </w:p>
        </w:tc>
        <w:tc>
          <w:tcPr>
            <w:tcW w:w="709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701" w:type="dxa"/>
          </w:tcPr>
          <w:p w:rsidR="00982C1D" w:rsidRPr="00350AC4" w:rsidRDefault="00982C1D" w:rsidP="002B46B6">
            <w:pPr>
              <w:pStyle w:val="a4"/>
            </w:pPr>
          </w:p>
        </w:tc>
      </w:tr>
      <w:tr w:rsidR="00982C1D" w:rsidRPr="007F29C4" w:rsidTr="001C58AA">
        <w:trPr>
          <w:trHeight w:val="266"/>
        </w:trPr>
        <w:tc>
          <w:tcPr>
            <w:tcW w:w="2660" w:type="dxa"/>
          </w:tcPr>
          <w:p w:rsidR="00982C1D" w:rsidRPr="00350AC4" w:rsidRDefault="00606B1E" w:rsidP="002B46B6">
            <w:pPr>
              <w:pStyle w:val="a4"/>
            </w:pPr>
            <w:r w:rsidRPr="00606B1E">
              <w:lastRenderedPageBreak/>
              <w:t>PRESENT_PERIOD</w:t>
            </w:r>
            <w:r>
              <w:rPr>
                <w:rFonts w:hint="eastAsia"/>
              </w:rPr>
              <w:t>/</w:t>
            </w:r>
            <w:r w:rsidRPr="00606B1E">
              <w:t>LOAN_PERIOD</w:t>
            </w:r>
          </w:p>
        </w:tc>
        <w:tc>
          <w:tcPr>
            <w:tcW w:w="1843" w:type="dxa"/>
          </w:tcPr>
          <w:p w:rsidR="00982C1D" w:rsidRDefault="00982C1D" w:rsidP="002B46B6">
            <w:pPr>
              <w:pStyle w:val="a4"/>
            </w:pPr>
            <w:r>
              <w:rPr>
                <w:rFonts w:hint="eastAsia"/>
              </w:rPr>
              <w:t>应还款期数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期数</w:t>
            </w:r>
          </w:p>
        </w:tc>
        <w:tc>
          <w:tcPr>
            <w:tcW w:w="992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134" w:type="dxa"/>
          </w:tcPr>
          <w:p w:rsidR="00982C1D" w:rsidRDefault="00982C1D" w:rsidP="002B46B6">
            <w:pPr>
              <w:pStyle w:val="a4"/>
            </w:pPr>
          </w:p>
        </w:tc>
        <w:tc>
          <w:tcPr>
            <w:tcW w:w="709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701" w:type="dxa"/>
          </w:tcPr>
          <w:p w:rsidR="00982C1D" w:rsidRPr="00350AC4" w:rsidRDefault="00982C1D" w:rsidP="002B46B6">
            <w:pPr>
              <w:pStyle w:val="a4"/>
            </w:pPr>
          </w:p>
        </w:tc>
      </w:tr>
      <w:tr w:rsidR="00982C1D" w:rsidRPr="007F29C4" w:rsidTr="001C58AA">
        <w:trPr>
          <w:trHeight w:val="266"/>
        </w:trPr>
        <w:tc>
          <w:tcPr>
            <w:tcW w:w="2660" w:type="dxa"/>
          </w:tcPr>
          <w:p w:rsidR="00982C1D" w:rsidRPr="00350AC4" w:rsidRDefault="00606B1E" w:rsidP="002B46B6">
            <w:pPr>
              <w:pStyle w:val="a4"/>
            </w:pPr>
            <w:r w:rsidRPr="00606B1E">
              <w:t>SHOULD_PRINCIPAL_AMT_SUM</w:t>
            </w:r>
          </w:p>
        </w:tc>
        <w:tc>
          <w:tcPr>
            <w:tcW w:w="1843" w:type="dxa"/>
          </w:tcPr>
          <w:p w:rsidR="00982C1D" w:rsidRDefault="00982C1D" w:rsidP="002B46B6">
            <w:pPr>
              <w:pStyle w:val="a4"/>
            </w:pPr>
            <w:r>
              <w:rPr>
                <w:rFonts w:hint="eastAsia"/>
              </w:rPr>
              <w:t>本期应还本金（元）</w:t>
            </w:r>
          </w:p>
        </w:tc>
        <w:tc>
          <w:tcPr>
            <w:tcW w:w="992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134" w:type="dxa"/>
          </w:tcPr>
          <w:p w:rsidR="00982C1D" w:rsidRDefault="00982C1D" w:rsidP="002B46B6">
            <w:pPr>
              <w:pStyle w:val="a4"/>
            </w:pPr>
          </w:p>
        </w:tc>
        <w:tc>
          <w:tcPr>
            <w:tcW w:w="709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701" w:type="dxa"/>
          </w:tcPr>
          <w:p w:rsidR="00982C1D" w:rsidRPr="00350AC4" w:rsidRDefault="00982C1D" w:rsidP="002B46B6">
            <w:pPr>
              <w:pStyle w:val="a4"/>
            </w:pPr>
          </w:p>
        </w:tc>
      </w:tr>
      <w:tr w:rsidR="00982C1D" w:rsidRPr="007F29C4" w:rsidTr="001C58AA">
        <w:trPr>
          <w:trHeight w:val="266"/>
        </w:trPr>
        <w:tc>
          <w:tcPr>
            <w:tcW w:w="2660" w:type="dxa"/>
          </w:tcPr>
          <w:p w:rsidR="00982C1D" w:rsidRPr="00350AC4" w:rsidRDefault="00606B1E" w:rsidP="002B46B6">
            <w:pPr>
              <w:pStyle w:val="a4"/>
            </w:pPr>
            <w:r w:rsidRPr="00606B1E">
              <w:t>SHOULD_INTEREST_AMT_SUM</w:t>
            </w:r>
          </w:p>
        </w:tc>
        <w:tc>
          <w:tcPr>
            <w:tcW w:w="1843" w:type="dxa"/>
          </w:tcPr>
          <w:p w:rsidR="00982C1D" w:rsidRDefault="00982C1D" w:rsidP="002B46B6">
            <w:pPr>
              <w:pStyle w:val="a4"/>
            </w:pPr>
            <w:r>
              <w:rPr>
                <w:rFonts w:hint="eastAsia"/>
              </w:rPr>
              <w:t>本期应还利息（元）</w:t>
            </w:r>
          </w:p>
        </w:tc>
        <w:tc>
          <w:tcPr>
            <w:tcW w:w="992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134" w:type="dxa"/>
          </w:tcPr>
          <w:p w:rsidR="00982C1D" w:rsidRDefault="00982C1D" w:rsidP="002B46B6">
            <w:pPr>
              <w:pStyle w:val="a4"/>
            </w:pPr>
          </w:p>
        </w:tc>
        <w:tc>
          <w:tcPr>
            <w:tcW w:w="709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701" w:type="dxa"/>
          </w:tcPr>
          <w:p w:rsidR="00982C1D" w:rsidRPr="00350AC4" w:rsidRDefault="00982C1D" w:rsidP="002B46B6">
            <w:pPr>
              <w:pStyle w:val="a4"/>
            </w:pPr>
          </w:p>
        </w:tc>
      </w:tr>
      <w:tr w:rsidR="00982C1D" w:rsidRPr="007F29C4" w:rsidTr="001C58AA">
        <w:trPr>
          <w:trHeight w:val="266"/>
        </w:trPr>
        <w:tc>
          <w:tcPr>
            <w:tcW w:w="2660" w:type="dxa"/>
          </w:tcPr>
          <w:p w:rsidR="00982C1D" w:rsidRPr="00350AC4" w:rsidRDefault="00606B1E" w:rsidP="002B46B6">
            <w:pPr>
              <w:pStyle w:val="a4"/>
            </w:pPr>
            <w:r w:rsidRPr="00606B1E">
              <w:t>SHOULD_MANAGEMENT_FEE_AMT_SUM</w:t>
            </w:r>
          </w:p>
        </w:tc>
        <w:tc>
          <w:tcPr>
            <w:tcW w:w="1843" w:type="dxa"/>
          </w:tcPr>
          <w:p w:rsidR="00982C1D" w:rsidRDefault="00982C1D" w:rsidP="002B46B6">
            <w:pPr>
              <w:pStyle w:val="a4"/>
            </w:pPr>
            <w:r>
              <w:rPr>
                <w:rFonts w:hint="eastAsia"/>
              </w:rPr>
              <w:t>本期应还服务费（元）</w:t>
            </w:r>
          </w:p>
        </w:tc>
        <w:tc>
          <w:tcPr>
            <w:tcW w:w="992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134" w:type="dxa"/>
          </w:tcPr>
          <w:p w:rsidR="00982C1D" w:rsidRDefault="00982C1D" w:rsidP="002B46B6">
            <w:pPr>
              <w:pStyle w:val="a4"/>
            </w:pPr>
          </w:p>
        </w:tc>
        <w:tc>
          <w:tcPr>
            <w:tcW w:w="709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701" w:type="dxa"/>
          </w:tcPr>
          <w:p w:rsidR="00982C1D" w:rsidRPr="00350AC4" w:rsidRDefault="00982C1D" w:rsidP="002B46B6">
            <w:pPr>
              <w:pStyle w:val="a4"/>
            </w:pPr>
          </w:p>
        </w:tc>
      </w:tr>
      <w:tr w:rsidR="00982C1D" w:rsidRPr="007F29C4" w:rsidTr="001C58AA">
        <w:trPr>
          <w:trHeight w:val="266"/>
        </w:trPr>
        <w:tc>
          <w:tcPr>
            <w:tcW w:w="2660" w:type="dxa"/>
          </w:tcPr>
          <w:p w:rsidR="00982C1D" w:rsidRPr="00350AC4" w:rsidRDefault="00606B1E" w:rsidP="002B46B6">
            <w:pPr>
              <w:pStyle w:val="a4"/>
            </w:pPr>
            <w:r w:rsidRPr="00606B1E">
              <w:t>SHOULD_TOTAL</w:t>
            </w:r>
          </w:p>
        </w:tc>
        <w:tc>
          <w:tcPr>
            <w:tcW w:w="1843" w:type="dxa"/>
          </w:tcPr>
          <w:p w:rsidR="00982C1D" w:rsidRDefault="00982C1D" w:rsidP="002B46B6">
            <w:pPr>
              <w:pStyle w:val="a4"/>
            </w:pPr>
            <w:r>
              <w:rPr>
                <w:rFonts w:hint="eastAsia"/>
              </w:rPr>
              <w:t>本期应还合计（元）</w:t>
            </w:r>
          </w:p>
        </w:tc>
        <w:tc>
          <w:tcPr>
            <w:tcW w:w="992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134" w:type="dxa"/>
          </w:tcPr>
          <w:p w:rsidR="00982C1D" w:rsidRDefault="00982C1D" w:rsidP="002B46B6">
            <w:pPr>
              <w:pStyle w:val="a4"/>
            </w:pPr>
          </w:p>
        </w:tc>
        <w:tc>
          <w:tcPr>
            <w:tcW w:w="709" w:type="dxa"/>
          </w:tcPr>
          <w:p w:rsidR="00982C1D" w:rsidRPr="00350AC4" w:rsidRDefault="00982C1D" w:rsidP="002B46B6">
            <w:pPr>
              <w:pStyle w:val="a4"/>
            </w:pPr>
          </w:p>
        </w:tc>
        <w:tc>
          <w:tcPr>
            <w:tcW w:w="1701" w:type="dxa"/>
          </w:tcPr>
          <w:p w:rsidR="00982C1D" w:rsidRPr="00350AC4" w:rsidRDefault="00982C1D" w:rsidP="002B46B6">
            <w:pPr>
              <w:pStyle w:val="a4"/>
            </w:pPr>
          </w:p>
        </w:tc>
      </w:tr>
      <w:tr w:rsidR="00150C5A" w:rsidRPr="007F29C4" w:rsidTr="00A50B0D">
        <w:trPr>
          <w:trHeight w:val="266"/>
        </w:trPr>
        <w:tc>
          <w:tcPr>
            <w:tcW w:w="9039" w:type="dxa"/>
            <w:gridSpan w:val="6"/>
          </w:tcPr>
          <w:p w:rsidR="00150C5A" w:rsidRPr="00350AC4" w:rsidRDefault="00150C5A" w:rsidP="001C61EE">
            <w:pPr>
              <w:pStyle w:val="a5"/>
              <w:rPr>
                <w:b w:val="0"/>
              </w:rPr>
            </w:pPr>
            <w:r>
              <w:rPr>
                <w:rFonts w:hint="eastAsia"/>
              </w:rPr>
              <w:t>客户基本信息【</w:t>
            </w:r>
            <w:r w:rsidRPr="00150C5A">
              <w:t>tb_cus_custinfo</w:t>
            </w:r>
            <w:r>
              <w:rPr>
                <w:rFonts w:hint="eastAsia"/>
              </w:rPr>
              <w:t>】</w:t>
            </w: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根据合同编号关联查询</w:t>
            </w:r>
          </w:p>
        </w:tc>
      </w:tr>
      <w:tr w:rsidR="00196942" w:rsidRPr="007F29C4" w:rsidTr="001C58AA">
        <w:trPr>
          <w:trHeight w:val="266"/>
        </w:trPr>
        <w:tc>
          <w:tcPr>
            <w:tcW w:w="2660" w:type="dxa"/>
          </w:tcPr>
          <w:p w:rsidR="00196942" w:rsidRPr="00350AC4" w:rsidRDefault="00810A76" w:rsidP="002B46B6">
            <w:pPr>
              <w:pStyle w:val="a4"/>
            </w:pPr>
            <w:r w:rsidRPr="00810A76">
              <w:t>CUST_NAME</w:t>
            </w:r>
          </w:p>
        </w:tc>
        <w:tc>
          <w:tcPr>
            <w:tcW w:w="1843" w:type="dxa"/>
          </w:tcPr>
          <w:p w:rsidR="00196942" w:rsidRDefault="00196942" w:rsidP="002B46B6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992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134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709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701" w:type="dxa"/>
          </w:tcPr>
          <w:p w:rsidR="00196942" w:rsidRPr="00350AC4" w:rsidRDefault="00196942" w:rsidP="002B46B6">
            <w:pPr>
              <w:pStyle w:val="a4"/>
            </w:pPr>
          </w:p>
        </w:tc>
      </w:tr>
      <w:tr w:rsidR="00196942" w:rsidRPr="007F29C4" w:rsidTr="001C58AA">
        <w:trPr>
          <w:trHeight w:val="266"/>
        </w:trPr>
        <w:tc>
          <w:tcPr>
            <w:tcW w:w="2660" w:type="dxa"/>
          </w:tcPr>
          <w:p w:rsidR="00196942" w:rsidRPr="00350AC4" w:rsidRDefault="00810A76" w:rsidP="002B46B6">
            <w:pPr>
              <w:pStyle w:val="a4"/>
            </w:pPr>
            <w:r w:rsidRPr="00810A76">
              <w:t>ID_CARD</w:t>
            </w:r>
          </w:p>
        </w:tc>
        <w:tc>
          <w:tcPr>
            <w:tcW w:w="1843" w:type="dxa"/>
          </w:tcPr>
          <w:p w:rsidR="00196942" w:rsidRDefault="00196942" w:rsidP="002B46B6">
            <w:pPr>
              <w:pStyle w:val="a4"/>
            </w:pPr>
            <w:r>
              <w:rPr>
                <w:rFonts w:hint="eastAsia"/>
              </w:rPr>
              <w:t>证件号码</w:t>
            </w:r>
          </w:p>
        </w:tc>
        <w:tc>
          <w:tcPr>
            <w:tcW w:w="992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134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709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701" w:type="dxa"/>
          </w:tcPr>
          <w:p w:rsidR="00196942" w:rsidRPr="00350AC4" w:rsidRDefault="00196942" w:rsidP="002B46B6">
            <w:pPr>
              <w:pStyle w:val="a4"/>
            </w:pPr>
          </w:p>
        </w:tc>
      </w:tr>
      <w:tr w:rsidR="00196942" w:rsidRPr="007F29C4" w:rsidTr="001C58AA">
        <w:trPr>
          <w:trHeight w:val="266"/>
        </w:trPr>
        <w:tc>
          <w:tcPr>
            <w:tcW w:w="2660" w:type="dxa"/>
          </w:tcPr>
          <w:p w:rsidR="00196942" w:rsidRPr="00350AC4" w:rsidRDefault="00810A76" w:rsidP="002B46B6">
            <w:pPr>
              <w:pStyle w:val="a4"/>
            </w:pPr>
            <w:r w:rsidRPr="00810A76">
              <w:t>MOBILE</w:t>
            </w:r>
          </w:p>
        </w:tc>
        <w:tc>
          <w:tcPr>
            <w:tcW w:w="1843" w:type="dxa"/>
          </w:tcPr>
          <w:p w:rsidR="00196942" w:rsidRDefault="00196942" w:rsidP="002B46B6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992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134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709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701" w:type="dxa"/>
          </w:tcPr>
          <w:p w:rsidR="00196942" w:rsidRPr="00350AC4" w:rsidRDefault="00196942" w:rsidP="002B46B6">
            <w:pPr>
              <w:pStyle w:val="a4"/>
            </w:pPr>
          </w:p>
        </w:tc>
      </w:tr>
      <w:tr w:rsidR="00810A76" w:rsidRPr="007F29C4" w:rsidTr="00A50B0D">
        <w:trPr>
          <w:trHeight w:val="266"/>
        </w:trPr>
        <w:tc>
          <w:tcPr>
            <w:tcW w:w="9039" w:type="dxa"/>
            <w:gridSpan w:val="6"/>
          </w:tcPr>
          <w:p w:rsidR="00810A76" w:rsidRPr="00B13ACF" w:rsidRDefault="00D57D12" w:rsidP="001C61EE">
            <w:pPr>
              <w:pStyle w:val="a5"/>
            </w:pPr>
            <w:r w:rsidRPr="00B13ACF">
              <w:rPr>
                <w:rFonts w:hint="eastAsia"/>
              </w:rPr>
              <w:t>还款计划表【</w:t>
            </w:r>
            <w:r w:rsidRPr="00B13ACF">
              <w:t>tb_pay_payplan</w:t>
            </w:r>
            <w:r w:rsidRPr="00B13ACF">
              <w:rPr>
                <w:rFonts w:hint="eastAsia"/>
              </w:rPr>
              <w:t>】</w:t>
            </w:r>
            <w:r w:rsidRPr="00B13ACF">
              <w:rPr>
                <w:rFonts w:hint="eastAsia"/>
              </w:rPr>
              <w:t>--</w:t>
            </w:r>
            <w:r w:rsidRPr="00B13ACF">
              <w:rPr>
                <w:rFonts w:hint="eastAsia"/>
              </w:rPr>
              <w:t>根据合同编号关联查询</w:t>
            </w:r>
          </w:p>
        </w:tc>
      </w:tr>
      <w:tr w:rsidR="00196942" w:rsidRPr="007F29C4" w:rsidTr="001C58AA">
        <w:trPr>
          <w:trHeight w:val="266"/>
        </w:trPr>
        <w:tc>
          <w:tcPr>
            <w:tcW w:w="2660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843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992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134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709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701" w:type="dxa"/>
          </w:tcPr>
          <w:p w:rsidR="00196942" w:rsidRPr="00350AC4" w:rsidRDefault="00196942" w:rsidP="002B46B6">
            <w:pPr>
              <w:pStyle w:val="a4"/>
            </w:pPr>
          </w:p>
        </w:tc>
      </w:tr>
      <w:tr w:rsidR="00196942" w:rsidRPr="007F29C4" w:rsidTr="001C58AA">
        <w:trPr>
          <w:trHeight w:val="266"/>
        </w:trPr>
        <w:tc>
          <w:tcPr>
            <w:tcW w:w="2660" w:type="dxa"/>
          </w:tcPr>
          <w:p w:rsidR="00196942" w:rsidRPr="00350AC4" w:rsidRDefault="00B13ACF" w:rsidP="002B46B6">
            <w:pPr>
              <w:pStyle w:val="a4"/>
            </w:pPr>
            <w:r w:rsidRPr="00B13ACF">
              <w:t>PAY_DATE</w:t>
            </w:r>
          </w:p>
        </w:tc>
        <w:tc>
          <w:tcPr>
            <w:tcW w:w="1843" w:type="dxa"/>
          </w:tcPr>
          <w:p w:rsidR="00196942" w:rsidRDefault="00196942" w:rsidP="002B46B6">
            <w:pPr>
              <w:pStyle w:val="a4"/>
            </w:pPr>
            <w:r>
              <w:rPr>
                <w:rFonts w:hint="eastAsia"/>
              </w:rPr>
              <w:t>应还款日期</w:t>
            </w:r>
          </w:p>
        </w:tc>
        <w:tc>
          <w:tcPr>
            <w:tcW w:w="992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134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709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701" w:type="dxa"/>
          </w:tcPr>
          <w:p w:rsidR="00196942" w:rsidRPr="00350AC4" w:rsidRDefault="00196942" w:rsidP="002B46B6">
            <w:pPr>
              <w:pStyle w:val="a4"/>
            </w:pPr>
          </w:p>
        </w:tc>
      </w:tr>
      <w:tr w:rsidR="00196942" w:rsidRPr="007F29C4" w:rsidTr="001C58AA">
        <w:trPr>
          <w:trHeight w:val="266"/>
        </w:trPr>
        <w:tc>
          <w:tcPr>
            <w:tcW w:w="2660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843" w:type="dxa"/>
          </w:tcPr>
          <w:p w:rsidR="00196942" w:rsidRDefault="00196942" w:rsidP="002B46B6">
            <w:pPr>
              <w:pStyle w:val="a4"/>
            </w:pPr>
            <w:r>
              <w:rPr>
                <w:rFonts w:hint="eastAsia"/>
              </w:rPr>
              <w:t>到期天数（</w:t>
            </w:r>
            <w:r w:rsidR="00B13ACF">
              <w:rPr>
                <w:rFonts w:hint="eastAsia"/>
              </w:rPr>
              <w:t>天</w:t>
            </w:r>
            <w:r>
              <w:rPr>
                <w:rFonts w:hint="eastAsia"/>
              </w:rPr>
              <w:t>）</w:t>
            </w:r>
          </w:p>
        </w:tc>
        <w:tc>
          <w:tcPr>
            <w:tcW w:w="992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134" w:type="dxa"/>
          </w:tcPr>
          <w:p w:rsidR="00196942" w:rsidRDefault="00196942" w:rsidP="002B46B6">
            <w:pPr>
              <w:pStyle w:val="a4"/>
            </w:pPr>
          </w:p>
        </w:tc>
        <w:tc>
          <w:tcPr>
            <w:tcW w:w="709" w:type="dxa"/>
          </w:tcPr>
          <w:p w:rsidR="00196942" w:rsidRPr="00350AC4" w:rsidRDefault="00196942" w:rsidP="002B46B6">
            <w:pPr>
              <w:pStyle w:val="a4"/>
            </w:pPr>
          </w:p>
        </w:tc>
        <w:tc>
          <w:tcPr>
            <w:tcW w:w="1701" w:type="dxa"/>
          </w:tcPr>
          <w:p w:rsidR="00196942" w:rsidRPr="00350AC4" w:rsidRDefault="00B13ACF" w:rsidP="002B46B6">
            <w:pPr>
              <w:pStyle w:val="a4"/>
            </w:pPr>
            <w:r>
              <w:rPr>
                <w:rFonts w:hint="eastAsia"/>
              </w:rPr>
              <w:t>应还款日期</w:t>
            </w:r>
            <w:r>
              <w:rPr>
                <w:rFonts w:hint="eastAsia"/>
              </w:rPr>
              <w:t xml:space="preserve"> - </w:t>
            </w:r>
            <w:r>
              <w:rPr>
                <w:rFonts w:hint="eastAsia"/>
              </w:rPr>
              <w:t>当前日期</w:t>
            </w:r>
          </w:p>
        </w:tc>
      </w:tr>
      <w:tr w:rsidR="00676A17" w:rsidRPr="007F29C4" w:rsidTr="00A50B0D">
        <w:trPr>
          <w:trHeight w:val="266"/>
        </w:trPr>
        <w:tc>
          <w:tcPr>
            <w:tcW w:w="9039" w:type="dxa"/>
            <w:gridSpan w:val="6"/>
          </w:tcPr>
          <w:p w:rsidR="00676A17" w:rsidRPr="00DE48DD" w:rsidRDefault="006B2061" w:rsidP="001C61EE">
            <w:pPr>
              <w:pStyle w:val="a5"/>
            </w:pPr>
            <w:r w:rsidRPr="00DE48DD">
              <w:rPr>
                <w:rFonts w:hint="eastAsia"/>
              </w:rPr>
              <w:t>放款明细表</w:t>
            </w:r>
            <w:r w:rsidR="00676A17" w:rsidRPr="00DE48DD">
              <w:rPr>
                <w:rFonts w:hint="eastAsia"/>
              </w:rPr>
              <w:t>【</w:t>
            </w:r>
            <w:r w:rsidR="00676A17" w:rsidRPr="00DE48DD">
              <w:t>tb_pay_paymentdetail</w:t>
            </w:r>
            <w:r w:rsidR="00676A17" w:rsidRPr="00DE48DD">
              <w:rPr>
                <w:rFonts w:hint="eastAsia"/>
              </w:rPr>
              <w:t>】</w:t>
            </w:r>
            <w:r w:rsidR="00464A83">
              <w:rPr>
                <w:rFonts w:hint="eastAsia"/>
              </w:rPr>
              <w:t>--</w:t>
            </w:r>
            <w:r w:rsidR="00464A83">
              <w:rPr>
                <w:rFonts w:hint="eastAsia"/>
              </w:rPr>
              <w:t>根据合同编号关联查询</w:t>
            </w:r>
          </w:p>
        </w:tc>
      </w:tr>
      <w:tr w:rsidR="00676A17" w:rsidRPr="007F29C4" w:rsidTr="001C58AA">
        <w:trPr>
          <w:trHeight w:val="266"/>
        </w:trPr>
        <w:tc>
          <w:tcPr>
            <w:tcW w:w="2660" w:type="dxa"/>
          </w:tcPr>
          <w:p w:rsidR="00676A17" w:rsidRPr="00350AC4" w:rsidRDefault="0009656D" w:rsidP="002B46B6">
            <w:pPr>
              <w:pStyle w:val="a4"/>
            </w:pPr>
            <w:r w:rsidRPr="0009656D">
              <w:t>PAYMENT_TIME</w:t>
            </w:r>
          </w:p>
        </w:tc>
        <w:tc>
          <w:tcPr>
            <w:tcW w:w="1843" w:type="dxa"/>
          </w:tcPr>
          <w:p w:rsidR="00676A17" w:rsidRDefault="00676A17" w:rsidP="002B46B6">
            <w:pPr>
              <w:pStyle w:val="a4"/>
            </w:pPr>
            <w:r>
              <w:rPr>
                <w:rFonts w:hint="eastAsia"/>
              </w:rPr>
              <w:t>放款日期</w:t>
            </w:r>
          </w:p>
        </w:tc>
        <w:tc>
          <w:tcPr>
            <w:tcW w:w="992" w:type="dxa"/>
          </w:tcPr>
          <w:p w:rsidR="00676A17" w:rsidRPr="00350AC4" w:rsidRDefault="00676A17" w:rsidP="002B46B6">
            <w:pPr>
              <w:pStyle w:val="a4"/>
            </w:pPr>
          </w:p>
        </w:tc>
        <w:tc>
          <w:tcPr>
            <w:tcW w:w="1134" w:type="dxa"/>
          </w:tcPr>
          <w:p w:rsidR="00676A17" w:rsidRDefault="00676A17" w:rsidP="002B46B6">
            <w:pPr>
              <w:pStyle w:val="a4"/>
            </w:pPr>
          </w:p>
        </w:tc>
        <w:tc>
          <w:tcPr>
            <w:tcW w:w="709" w:type="dxa"/>
          </w:tcPr>
          <w:p w:rsidR="00676A17" w:rsidRPr="00350AC4" w:rsidRDefault="00676A17" w:rsidP="002B46B6">
            <w:pPr>
              <w:pStyle w:val="a4"/>
            </w:pPr>
          </w:p>
        </w:tc>
        <w:tc>
          <w:tcPr>
            <w:tcW w:w="1701" w:type="dxa"/>
          </w:tcPr>
          <w:p w:rsidR="00676A17" w:rsidRDefault="00676A17" w:rsidP="002B46B6">
            <w:pPr>
              <w:pStyle w:val="a4"/>
            </w:pPr>
          </w:p>
        </w:tc>
      </w:tr>
    </w:tbl>
    <w:p w:rsidR="00EC555E" w:rsidRPr="00EC555E" w:rsidRDefault="00EC555E" w:rsidP="00EC555E"/>
    <w:p w:rsidR="003C4908" w:rsidRDefault="003C4908" w:rsidP="003C4908">
      <w:pPr>
        <w:pStyle w:val="4"/>
      </w:pPr>
      <w:r>
        <w:rPr>
          <w:rFonts w:hint="eastAsia"/>
        </w:rPr>
        <w:t>业务规则</w:t>
      </w:r>
    </w:p>
    <w:p w:rsidR="002E1532" w:rsidRDefault="002E1532" w:rsidP="004D03F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查询条件：查询方式选择“指定到期天数”，则显示“即将到期的订单”查询选项，查询方式选择“指定日期范围”，则显示“到期日期从，到”日期选择框；默认查询方式为“指定</w:t>
      </w:r>
      <w:r w:rsidR="00210824">
        <w:rPr>
          <w:rFonts w:hint="eastAsia"/>
        </w:rPr>
        <w:t>到期天数</w:t>
      </w:r>
      <w:r>
        <w:rPr>
          <w:rFonts w:hint="eastAsia"/>
        </w:rPr>
        <w:t>”</w:t>
      </w:r>
      <w:r w:rsidR="00210824">
        <w:rPr>
          <w:rFonts w:hint="eastAsia"/>
        </w:rPr>
        <w:t>，天数默认为</w:t>
      </w:r>
      <w:r w:rsidR="00210824">
        <w:rPr>
          <w:rFonts w:hint="eastAsia"/>
        </w:rPr>
        <w:t>3</w:t>
      </w:r>
      <w:r w:rsidR="00210824">
        <w:rPr>
          <w:rFonts w:hint="eastAsia"/>
        </w:rPr>
        <w:t>天</w:t>
      </w:r>
      <w:r>
        <w:rPr>
          <w:rFonts w:hint="eastAsia"/>
        </w:rPr>
        <w:t>；</w:t>
      </w:r>
    </w:p>
    <w:p w:rsidR="002E1532" w:rsidRDefault="002820B4" w:rsidP="004D03F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查询结果列表页面的“合同编号”可链接到合同详情页面；</w:t>
      </w:r>
    </w:p>
    <w:p w:rsidR="00A5360C" w:rsidRDefault="00C66B7E" w:rsidP="004D03F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列表为查询所有的未到期和已到期的合同信息；</w:t>
      </w:r>
    </w:p>
    <w:p w:rsidR="00742D72" w:rsidRDefault="00742D72" w:rsidP="004D03F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列表默认显示</w:t>
      </w:r>
      <w:r>
        <w:rPr>
          <w:rFonts w:hint="eastAsia"/>
        </w:rPr>
        <w:t>3</w:t>
      </w:r>
      <w:r>
        <w:rPr>
          <w:rFonts w:hint="eastAsia"/>
        </w:rPr>
        <w:t>日内即将到期的贷款；</w:t>
      </w:r>
    </w:p>
    <w:p w:rsidR="0028013B" w:rsidRDefault="0028013B" w:rsidP="004D03F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点击“提醒”，记录已提醒信息内容；</w:t>
      </w:r>
    </w:p>
    <w:p w:rsidR="00CE0435" w:rsidRPr="002E1532" w:rsidRDefault="00B059C0" w:rsidP="004D03F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点击“提醒详情”，显示详细列表信息</w:t>
      </w:r>
      <w:r w:rsidR="008C23C1">
        <w:rPr>
          <w:rFonts w:hint="eastAsia"/>
        </w:rPr>
        <w:t>；</w:t>
      </w:r>
      <w:r w:rsidR="001D309F">
        <w:rPr>
          <w:rFonts w:hint="eastAsia"/>
        </w:rPr>
        <w:t>（新建表，保存提醒时间数据）</w:t>
      </w:r>
    </w:p>
    <w:p w:rsidR="003C4908" w:rsidRDefault="003C4908" w:rsidP="003C4908">
      <w:pPr>
        <w:pStyle w:val="4"/>
      </w:pPr>
      <w:r>
        <w:rPr>
          <w:rFonts w:hint="eastAsia"/>
        </w:rPr>
        <w:lastRenderedPageBreak/>
        <w:t>操作权限</w:t>
      </w:r>
    </w:p>
    <w:p w:rsidR="00240D52" w:rsidRPr="00240D52" w:rsidRDefault="00240D52" w:rsidP="00240D52">
      <w:pPr>
        <w:ind w:firstLineChars="200" w:firstLine="480"/>
      </w:pPr>
      <w:r>
        <w:rPr>
          <w:rFonts w:hint="eastAsia"/>
        </w:rPr>
        <w:t>客服、风控、总经理</w:t>
      </w:r>
    </w:p>
    <w:p w:rsidR="007743AF" w:rsidRDefault="002F5EE9" w:rsidP="007224A0">
      <w:pPr>
        <w:pStyle w:val="3"/>
      </w:pPr>
      <w:r>
        <w:rPr>
          <w:rFonts w:hint="eastAsia"/>
        </w:rPr>
        <w:t>催收分配</w:t>
      </w:r>
    </w:p>
    <w:p w:rsidR="00614426" w:rsidRDefault="0095717D" w:rsidP="0095717D">
      <w:pPr>
        <w:pStyle w:val="4"/>
      </w:pPr>
      <w:r>
        <w:rPr>
          <w:rFonts w:hint="eastAsia"/>
        </w:rPr>
        <w:t>功能概述</w:t>
      </w:r>
    </w:p>
    <w:p w:rsidR="005475CC" w:rsidRPr="005475CC" w:rsidRDefault="005475CC" w:rsidP="005475CC">
      <w:r>
        <w:rPr>
          <w:rFonts w:hint="eastAsia"/>
        </w:rPr>
        <w:t>对已发生逾期的订单进行催收管理；</w:t>
      </w:r>
    </w:p>
    <w:p w:rsidR="0095717D" w:rsidRDefault="0095717D" w:rsidP="0095717D">
      <w:pPr>
        <w:pStyle w:val="4"/>
      </w:pPr>
      <w:r>
        <w:rPr>
          <w:rFonts w:hint="eastAsia"/>
        </w:rPr>
        <w:t>页面设计</w:t>
      </w:r>
    </w:p>
    <w:p w:rsidR="00C92BFE" w:rsidRPr="00C92BFE" w:rsidRDefault="001A1AD1" w:rsidP="00C92BFE">
      <w:r>
        <w:rPr>
          <w:rFonts w:hint="eastAsia"/>
          <w:noProof/>
        </w:rPr>
        <w:drawing>
          <wp:inline distT="0" distB="0" distL="0" distR="0">
            <wp:extent cx="5274310" cy="321288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7D" w:rsidRDefault="0095717D" w:rsidP="0095717D">
      <w:pPr>
        <w:pStyle w:val="4"/>
      </w:pPr>
      <w:r>
        <w:rPr>
          <w:rFonts w:hint="eastAsia"/>
        </w:rPr>
        <w:t>输入项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417"/>
        <w:gridCol w:w="1418"/>
        <w:gridCol w:w="1701"/>
      </w:tblGrid>
      <w:tr w:rsidR="008C01F8" w:rsidRPr="007F29C4" w:rsidTr="00902994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8C01F8" w:rsidRPr="007F29C4" w:rsidRDefault="008C01F8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8C01F8" w:rsidRPr="007F29C4" w:rsidRDefault="008C01F8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C01F8" w:rsidRPr="007F29C4" w:rsidRDefault="008C01F8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8C01F8" w:rsidRDefault="008C01F8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C01F8" w:rsidRPr="007F29C4" w:rsidRDefault="008C01F8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8C01F8" w:rsidRPr="007F29C4" w:rsidRDefault="008C01F8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8C01F8" w:rsidRPr="007F29C4" w:rsidTr="00902994">
        <w:trPr>
          <w:trHeight w:val="347"/>
        </w:trPr>
        <w:tc>
          <w:tcPr>
            <w:tcW w:w="1526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559" w:type="dxa"/>
          </w:tcPr>
          <w:p w:rsidR="008C01F8" w:rsidRPr="00350AC4" w:rsidRDefault="00160E50" w:rsidP="002B46B6">
            <w:pPr>
              <w:pStyle w:val="a4"/>
            </w:pPr>
            <w:r>
              <w:rPr>
                <w:rFonts w:hint="eastAsia"/>
              </w:rPr>
              <w:t>逾期天数</w:t>
            </w:r>
            <w:r>
              <w:rPr>
                <w:rFonts w:hint="eastAsia"/>
              </w:rPr>
              <w:t>&gt;=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417" w:type="dxa"/>
          </w:tcPr>
          <w:p w:rsidR="008C01F8" w:rsidRPr="00350AC4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701" w:type="dxa"/>
          </w:tcPr>
          <w:p w:rsidR="008C01F8" w:rsidRPr="00350AC4" w:rsidRDefault="008C01F8" w:rsidP="002B46B6">
            <w:pPr>
              <w:pStyle w:val="a4"/>
            </w:pPr>
          </w:p>
        </w:tc>
      </w:tr>
      <w:tr w:rsidR="008C01F8" w:rsidRPr="007F29C4" w:rsidTr="00902994">
        <w:trPr>
          <w:trHeight w:val="266"/>
        </w:trPr>
        <w:tc>
          <w:tcPr>
            <w:tcW w:w="1526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559" w:type="dxa"/>
          </w:tcPr>
          <w:p w:rsidR="008C01F8" w:rsidRDefault="00160E50" w:rsidP="002B46B6">
            <w:pPr>
              <w:pStyle w:val="a4"/>
            </w:pPr>
            <w:r>
              <w:rPr>
                <w:rFonts w:hint="eastAsia"/>
              </w:rPr>
              <w:t>合同编号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417" w:type="dxa"/>
          </w:tcPr>
          <w:p w:rsidR="008C01F8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701" w:type="dxa"/>
          </w:tcPr>
          <w:p w:rsidR="008C01F8" w:rsidRPr="00350AC4" w:rsidRDefault="008C01F8" w:rsidP="002B46B6">
            <w:pPr>
              <w:pStyle w:val="a4"/>
            </w:pPr>
          </w:p>
        </w:tc>
      </w:tr>
      <w:tr w:rsidR="008C01F8" w:rsidRPr="007F29C4" w:rsidTr="00902994">
        <w:trPr>
          <w:trHeight w:val="266"/>
        </w:trPr>
        <w:tc>
          <w:tcPr>
            <w:tcW w:w="1526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559" w:type="dxa"/>
          </w:tcPr>
          <w:p w:rsidR="008C01F8" w:rsidRDefault="00160E50" w:rsidP="002B46B6">
            <w:pPr>
              <w:pStyle w:val="a4"/>
            </w:pPr>
            <w:r>
              <w:rPr>
                <w:rFonts w:hint="eastAsia"/>
              </w:rPr>
              <w:t>放款日期</w:t>
            </w:r>
            <w:r w:rsidR="008C01F8">
              <w:rPr>
                <w:rFonts w:hint="eastAsia"/>
              </w:rPr>
              <w:t>从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417" w:type="dxa"/>
          </w:tcPr>
          <w:p w:rsidR="008C01F8" w:rsidRDefault="008C01F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701" w:type="dxa"/>
          </w:tcPr>
          <w:p w:rsidR="008C01F8" w:rsidRPr="00350AC4" w:rsidRDefault="008C01F8" w:rsidP="002B46B6">
            <w:pPr>
              <w:pStyle w:val="a4"/>
            </w:pPr>
            <w:r>
              <w:rPr>
                <w:rFonts w:hint="eastAsia"/>
              </w:rPr>
              <w:t>不能小于当前日期</w:t>
            </w:r>
          </w:p>
        </w:tc>
      </w:tr>
      <w:tr w:rsidR="008C01F8" w:rsidRPr="007F29C4" w:rsidTr="00902994">
        <w:trPr>
          <w:trHeight w:val="266"/>
        </w:trPr>
        <w:tc>
          <w:tcPr>
            <w:tcW w:w="1526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559" w:type="dxa"/>
          </w:tcPr>
          <w:p w:rsidR="008C01F8" w:rsidRDefault="00160E50" w:rsidP="002B46B6">
            <w:pPr>
              <w:pStyle w:val="a4"/>
            </w:pPr>
            <w:r>
              <w:rPr>
                <w:rFonts w:hint="eastAsia"/>
              </w:rPr>
              <w:t>放款</w:t>
            </w:r>
            <w:r w:rsidR="008C01F8">
              <w:rPr>
                <w:rFonts w:hint="eastAsia"/>
              </w:rPr>
              <w:t>日期到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417" w:type="dxa"/>
          </w:tcPr>
          <w:p w:rsidR="008C01F8" w:rsidRDefault="008C01F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C01F8" w:rsidRPr="00350AC4" w:rsidRDefault="008C01F8" w:rsidP="002B46B6">
            <w:pPr>
              <w:pStyle w:val="a4"/>
            </w:pPr>
          </w:p>
        </w:tc>
        <w:tc>
          <w:tcPr>
            <w:tcW w:w="1701" w:type="dxa"/>
          </w:tcPr>
          <w:p w:rsidR="008C01F8" w:rsidRPr="00350AC4" w:rsidRDefault="008C01F8" w:rsidP="002B46B6">
            <w:pPr>
              <w:pStyle w:val="a4"/>
            </w:pPr>
            <w:r>
              <w:rPr>
                <w:rFonts w:hint="eastAsia"/>
              </w:rPr>
              <w:t>不能小于到期日期从</w:t>
            </w:r>
          </w:p>
        </w:tc>
      </w:tr>
      <w:tr w:rsidR="00160E50" w:rsidRPr="007F29C4" w:rsidTr="00902994">
        <w:trPr>
          <w:trHeight w:val="266"/>
        </w:trPr>
        <w:tc>
          <w:tcPr>
            <w:tcW w:w="1526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559" w:type="dxa"/>
          </w:tcPr>
          <w:p w:rsidR="00160E50" w:rsidRDefault="00160E50" w:rsidP="002B46B6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417" w:type="dxa"/>
          </w:tcPr>
          <w:p w:rsidR="00160E50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701" w:type="dxa"/>
          </w:tcPr>
          <w:p w:rsidR="00160E50" w:rsidRDefault="00160E50" w:rsidP="002B46B6">
            <w:pPr>
              <w:pStyle w:val="a4"/>
            </w:pPr>
          </w:p>
        </w:tc>
      </w:tr>
      <w:tr w:rsidR="00160E50" w:rsidRPr="007F29C4" w:rsidTr="00902994">
        <w:trPr>
          <w:trHeight w:val="266"/>
        </w:trPr>
        <w:tc>
          <w:tcPr>
            <w:tcW w:w="1526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559" w:type="dxa"/>
          </w:tcPr>
          <w:p w:rsidR="00160E50" w:rsidRDefault="00160E50" w:rsidP="002B46B6">
            <w:pPr>
              <w:pStyle w:val="a4"/>
            </w:pPr>
            <w:r>
              <w:rPr>
                <w:rFonts w:hint="eastAsia"/>
              </w:rPr>
              <w:t>证件号码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417" w:type="dxa"/>
          </w:tcPr>
          <w:p w:rsidR="00160E50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701" w:type="dxa"/>
          </w:tcPr>
          <w:p w:rsidR="00160E50" w:rsidRDefault="00160E50" w:rsidP="002B46B6">
            <w:pPr>
              <w:pStyle w:val="a4"/>
            </w:pPr>
          </w:p>
        </w:tc>
      </w:tr>
      <w:tr w:rsidR="00160E50" w:rsidRPr="007F29C4" w:rsidTr="00902994">
        <w:trPr>
          <w:trHeight w:val="266"/>
        </w:trPr>
        <w:tc>
          <w:tcPr>
            <w:tcW w:w="1526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559" w:type="dxa"/>
          </w:tcPr>
          <w:p w:rsidR="00160E50" w:rsidRDefault="00160E50" w:rsidP="002B46B6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417" w:type="dxa"/>
          </w:tcPr>
          <w:p w:rsidR="00160E50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701" w:type="dxa"/>
          </w:tcPr>
          <w:p w:rsidR="00160E50" w:rsidRDefault="00160E50" w:rsidP="002B46B6">
            <w:pPr>
              <w:pStyle w:val="a4"/>
            </w:pPr>
          </w:p>
        </w:tc>
      </w:tr>
      <w:tr w:rsidR="00160E50" w:rsidRPr="007F29C4" w:rsidTr="00436F04">
        <w:trPr>
          <w:trHeight w:val="652"/>
        </w:trPr>
        <w:tc>
          <w:tcPr>
            <w:tcW w:w="1526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559" w:type="dxa"/>
          </w:tcPr>
          <w:p w:rsidR="00160E50" w:rsidRDefault="00160E50" w:rsidP="002B46B6">
            <w:pPr>
              <w:pStyle w:val="a4"/>
            </w:pPr>
            <w:r>
              <w:rPr>
                <w:rFonts w:hint="eastAsia"/>
              </w:rPr>
              <w:t>分配状态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417" w:type="dxa"/>
          </w:tcPr>
          <w:p w:rsidR="00160E50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701" w:type="dxa"/>
          </w:tcPr>
          <w:p w:rsidR="00160E50" w:rsidRDefault="00160E50" w:rsidP="002B46B6">
            <w:pPr>
              <w:pStyle w:val="a4"/>
            </w:pPr>
            <w:r>
              <w:rPr>
                <w:rFonts w:hint="eastAsia"/>
              </w:rPr>
              <w:t>未分配、已分配、全部</w:t>
            </w:r>
          </w:p>
        </w:tc>
      </w:tr>
      <w:tr w:rsidR="00160E50" w:rsidRPr="007F29C4" w:rsidTr="00902994">
        <w:trPr>
          <w:trHeight w:val="266"/>
        </w:trPr>
        <w:tc>
          <w:tcPr>
            <w:tcW w:w="1526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559" w:type="dxa"/>
          </w:tcPr>
          <w:p w:rsidR="00160E50" w:rsidRDefault="00160E50" w:rsidP="002B46B6">
            <w:pPr>
              <w:pStyle w:val="a4"/>
            </w:pPr>
            <w:r>
              <w:rPr>
                <w:rFonts w:hint="eastAsia"/>
              </w:rPr>
              <w:t>催收人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417" w:type="dxa"/>
          </w:tcPr>
          <w:p w:rsidR="00160E50" w:rsidRDefault="00EE6488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160E50" w:rsidRPr="00350AC4" w:rsidRDefault="00160E50" w:rsidP="002B46B6">
            <w:pPr>
              <w:pStyle w:val="a4"/>
            </w:pPr>
          </w:p>
        </w:tc>
        <w:tc>
          <w:tcPr>
            <w:tcW w:w="1701" w:type="dxa"/>
          </w:tcPr>
          <w:p w:rsidR="00160E50" w:rsidRDefault="00160E50" w:rsidP="002B46B6">
            <w:pPr>
              <w:pStyle w:val="a4"/>
            </w:pPr>
          </w:p>
        </w:tc>
      </w:tr>
    </w:tbl>
    <w:p w:rsidR="008C01F8" w:rsidRPr="008C01F8" w:rsidRDefault="008C01F8" w:rsidP="008C01F8"/>
    <w:p w:rsidR="0095717D" w:rsidRDefault="0095717D" w:rsidP="0095717D">
      <w:pPr>
        <w:pStyle w:val="4"/>
      </w:pPr>
      <w:r>
        <w:rPr>
          <w:rFonts w:hint="eastAsia"/>
        </w:rPr>
        <w:t>输出项</w:t>
      </w:r>
    </w:p>
    <w:tbl>
      <w:tblPr>
        <w:tblStyle w:val="a3"/>
        <w:tblW w:w="9039" w:type="dxa"/>
        <w:tblLayout w:type="fixed"/>
        <w:tblLook w:val="04A0"/>
      </w:tblPr>
      <w:tblGrid>
        <w:gridCol w:w="2660"/>
        <w:gridCol w:w="1843"/>
        <w:gridCol w:w="992"/>
        <w:gridCol w:w="1134"/>
        <w:gridCol w:w="709"/>
        <w:gridCol w:w="1701"/>
      </w:tblGrid>
      <w:tr w:rsidR="00966658" w:rsidRPr="007F29C4" w:rsidTr="00902994">
        <w:trPr>
          <w:tblHeader/>
        </w:trPr>
        <w:tc>
          <w:tcPr>
            <w:tcW w:w="2660" w:type="dxa"/>
            <w:shd w:val="clear" w:color="auto" w:fill="D9D9D9" w:themeFill="background1" w:themeFillShade="D9"/>
          </w:tcPr>
          <w:p w:rsidR="00966658" w:rsidRPr="007F29C4" w:rsidRDefault="00966658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966658" w:rsidRPr="007F29C4" w:rsidRDefault="00966658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966658" w:rsidRPr="007F29C4" w:rsidRDefault="00966658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966658" w:rsidRDefault="00966658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:rsidR="00966658" w:rsidRPr="007F29C4" w:rsidRDefault="00966658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966658" w:rsidRPr="007F29C4" w:rsidRDefault="00966658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966658" w:rsidRPr="007F29C4" w:rsidTr="00902994">
        <w:trPr>
          <w:trHeight w:val="347"/>
        </w:trPr>
        <w:tc>
          <w:tcPr>
            <w:tcW w:w="9039" w:type="dxa"/>
            <w:gridSpan w:val="6"/>
          </w:tcPr>
          <w:p w:rsidR="00966658" w:rsidRPr="007C3A04" w:rsidRDefault="00966658" w:rsidP="002B46B6">
            <w:pPr>
              <w:pStyle w:val="a4"/>
            </w:pPr>
            <w:r w:rsidRPr="00437F59">
              <w:rPr>
                <w:rFonts w:hint="eastAsia"/>
                <w:b/>
              </w:rPr>
              <w:t>待收回表【</w:t>
            </w:r>
            <w:r w:rsidRPr="00437F59">
              <w:rPr>
                <w:b/>
              </w:rPr>
              <w:t>tb_rep_repayment</w:t>
            </w:r>
            <w:r w:rsidRPr="00437F59">
              <w:rPr>
                <w:rFonts w:hint="eastAsia"/>
                <w:b/>
              </w:rPr>
              <w:t>】</w:t>
            </w:r>
          </w:p>
        </w:tc>
      </w:tr>
      <w:tr w:rsidR="00966658" w:rsidRPr="007F29C4" w:rsidTr="00902994">
        <w:trPr>
          <w:trHeight w:val="347"/>
        </w:trPr>
        <w:tc>
          <w:tcPr>
            <w:tcW w:w="2660" w:type="dxa"/>
          </w:tcPr>
          <w:p w:rsidR="00966658" w:rsidRPr="00350AC4" w:rsidRDefault="00966658" w:rsidP="002B46B6">
            <w:pPr>
              <w:pStyle w:val="a4"/>
            </w:pPr>
            <w:r w:rsidRPr="00606B1E">
              <w:t>CONTRACT_NO</w:t>
            </w:r>
          </w:p>
        </w:tc>
        <w:tc>
          <w:tcPr>
            <w:tcW w:w="1843" w:type="dxa"/>
          </w:tcPr>
          <w:p w:rsidR="00966658" w:rsidRPr="00350AC4" w:rsidRDefault="00966658" w:rsidP="002B46B6">
            <w:pPr>
              <w:pStyle w:val="a4"/>
            </w:pPr>
            <w:r>
              <w:rPr>
                <w:rFonts w:hint="eastAsia"/>
              </w:rPr>
              <w:t>合同编号</w:t>
            </w:r>
          </w:p>
        </w:tc>
        <w:tc>
          <w:tcPr>
            <w:tcW w:w="992" w:type="dxa"/>
          </w:tcPr>
          <w:p w:rsidR="00966658" w:rsidRPr="00350AC4" w:rsidRDefault="00966658" w:rsidP="002B46B6">
            <w:pPr>
              <w:pStyle w:val="a4"/>
            </w:pPr>
          </w:p>
        </w:tc>
        <w:tc>
          <w:tcPr>
            <w:tcW w:w="1134" w:type="dxa"/>
          </w:tcPr>
          <w:p w:rsidR="00966658" w:rsidRPr="00350AC4" w:rsidRDefault="00966658" w:rsidP="002B46B6">
            <w:pPr>
              <w:pStyle w:val="a4"/>
            </w:pPr>
          </w:p>
        </w:tc>
        <w:tc>
          <w:tcPr>
            <w:tcW w:w="709" w:type="dxa"/>
          </w:tcPr>
          <w:p w:rsidR="00966658" w:rsidRPr="00350AC4" w:rsidRDefault="00966658" w:rsidP="002B46B6">
            <w:pPr>
              <w:pStyle w:val="a4"/>
            </w:pPr>
          </w:p>
        </w:tc>
        <w:tc>
          <w:tcPr>
            <w:tcW w:w="1701" w:type="dxa"/>
          </w:tcPr>
          <w:p w:rsidR="00966658" w:rsidRPr="00350AC4" w:rsidRDefault="00966658" w:rsidP="002B46B6">
            <w:pPr>
              <w:pStyle w:val="a4"/>
            </w:pPr>
          </w:p>
        </w:tc>
      </w:tr>
      <w:tr w:rsidR="00966658" w:rsidRPr="007F29C4" w:rsidTr="00902994">
        <w:trPr>
          <w:trHeight w:val="266"/>
        </w:trPr>
        <w:tc>
          <w:tcPr>
            <w:tcW w:w="2660" w:type="dxa"/>
          </w:tcPr>
          <w:p w:rsidR="00966658" w:rsidRPr="00350AC4" w:rsidRDefault="00966658" w:rsidP="002B46B6">
            <w:pPr>
              <w:pStyle w:val="a4"/>
            </w:pPr>
            <w:r w:rsidRPr="00465760">
              <w:t>CONTRACT_AMT</w:t>
            </w:r>
          </w:p>
        </w:tc>
        <w:tc>
          <w:tcPr>
            <w:tcW w:w="1843" w:type="dxa"/>
          </w:tcPr>
          <w:p w:rsidR="00966658" w:rsidRDefault="00966658" w:rsidP="002B46B6">
            <w:pPr>
              <w:pStyle w:val="a4"/>
            </w:pPr>
            <w:r>
              <w:rPr>
                <w:rFonts w:hint="eastAsia"/>
              </w:rPr>
              <w:t>分期金额（元）</w:t>
            </w:r>
          </w:p>
        </w:tc>
        <w:tc>
          <w:tcPr>
            <w:tcW w:w="992" w:type="dxa"/>
          </w:tcPr>
          <w:p w:rsidR="00966658" w:rsidRPr="00350AC4" w:rsidRDefault="00966658" w:rsidP="002B46B6">
            <w:pPr>
              <w:pStyle w:val="a4"/>
            </w:pPr>
          </w:p>
        </w:tc>
        <w:tc>
          <w:tcPr>
            <w:tcW w:w="1134" w:type="dxa"/>
          </w:tcPr>
          <w:p w:rsidR="00966658" w:rsidRDefault="00966658" w:rsidP="002B46B6">
            <w:pPr>
              <w:pStyle w:val="a4"/>
            </w:pPr>
          </w:p>
        </w:tc>
        <w:tc>
          <w:tcPr>
            <w:tcW w:w="709" w:type="dxa"/>
          </w:tcPr>
          <w:p w:rsidR="00966658" w:rsidRPr="00350AC4" w:rsidRDefault="00966658" w:rsidP="002B46B6">
            <w:pPr>
              <w:pStyle w:val="a4"/>
            </w:pPr>
          </w:p>
        </w:tc>
        <w:tc>
          <w:tcPr>
            <w:tcW w:w="1701" w:type="dxa"/>
          </w:tcPr>
          <w:p w:rsidR="00966658" w:rsidRPr="00350AC4" w:rsidRDefault="00966658" w:rsidP="002B46B6">
            <w:pPr>
              <w:pStyle w:val="a4"/>
            </w:pP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A00780">
            <w:pPr>
              <w:pStyle w:val="a4"/>
            </w:pPr>
            <w:r w:rsidRPr="00606B1E">
              <w:t>SHOULD_TOTAL</w:t>
            </w:r>
          </w:p>
        </w:tc>
        <w:tc>
          <w:tcPr>
            <w:tcW w:w="1843" w:type="dxa"/>
          </w:tcPr>
          <w:p w:rsidR="009B57B8" w:rsidRDefault="009B57B8" w:rsidP="00A00780">
            <w:pPr>
              <w:pStyle w:val="a4"/>
            </w:pPr>
            <w:r>
              <w:rPr>
                <w:rFonts w:hint="eastAsia"/>
              </w:rPr>
              <w:t>应还合计（元）</w:t>
            </w:r>
          </w:p>
        </w:tc>
        <w:tc>
          <w:tcPr>
            <w:tcW w:w="992" w:type="dxa"/>
          </w:tcPr>
          <w:p w:rsidR="009B57B8" w:rsidRPr="00350AC4" w:rsidRDefault="009B57B8" w:rsidP="00A00780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A00780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A00780">
            <w:pPr>
              <w:pStyle w:val="a4"/>
            </w:pPr>
          </w:p>
        </w:tc>
        <w:tc>
          <w:tcPr>
            <w:tcW w:w="1701" w:type="dxa"/>
          </w:tcPr>
          <w:p w:rsidR="009B57B8" w:rsidRPr="00606B1E" w:rsidRDefault="009B57B8" w:rsidP="00A00780">
            <w:pPr>
              <w:pStyle w:val="a4"/>
            </w:pPr>
          </w:p>
        </w:tc>
      </w:tr>
      <w:tr w:rsidR="00A75F10" w:rsidRPr="007F29C4" w:rsidTr="00902994">
        <w:trPr>
          <w:trHeight w:val="266"/>
        </w:trPr>
        <w:tc>
          <w:tcPr>
            <w:tcW w:w="2660" w:type="dxa"/>
          </w:tcPr>
          <w:p w:rsidR="00A75F10" w:rsidRPr="00606B1E" w:rsidRDefault="00A75F10" w:rsidP="00A00780">
            <w:pPr>
              <w:pStyle w:val="a4"/>
            </w:pPr>
          </w:p>
        </w:tc>
        <w:tc>
          <w:tcPr>
            <w:tcW w:w="1843" w:type="dxa"/>
          </w:tcPr>
          <w:p w:rsidR="00A75F10" w:rsidRDefault="00A75F10" w:rsidP="00A00780">
            <w:pPr>
              <w:pStyle w:val="a4"/>
            </w:pPr>
            <w:r>
              <w:rPr>
                <w:rFonts w:hint="eastAsia"/>
              </w:rPr>
              <w:t>逾期期数</w:t>
            </w:r>
          </w:p>
        </w:tc>
        <w:tc>
          <w:tcPr>
            <w:tcW w:w="992" w:type="dxa"/>
          </w:tcPr>
          <w:p w:rsidR="00A75F10" w:rsidRPr="00350AC4" w:rsidRDefault="00A75F10" w:rsidP="00A00780">
            <w:pPr>
              <w:pStyle w:val="a4"/>
            </w:pPr>
          </w:p>
        </w:tc>
        <w:tc>
          <w:tcPr>
            <w:tcW w:w="1134" w:type="dxa"/>
          </w:tcPr>
          <w:p w:rsidR="00A75F10" w:rsidRDefault="00A75F10" w:rsidP="00A00780">
            <w:pPr>
              <w:pStyle w:val="a4"/>
            </w:pPr>
          </w:p>
        </w:tc>
        <w:tc>
          <w:tcPr>
            <w:tcW w:w="709" w:type="dxa"/>
          </w:tcPr>
          <w:p w:rsidR="00A75F10" w:rsidRPr="00350AC4" w:rsidRDefault="00A75F10" w:rsidP="00A00780">
            <w:pPr>
              <w:pStyle w:val="a4"/>
            </w:pPr>
          </w:p>
        </w:tc>
        <w:tc>
          <w:tcPr>
            <w:tcW w:w="1701" w:type="dxa"/>
          </w:tcPr>
          <w:p w:rsidR="00A75F10" w:rsidRPr="00606B1E" w:rsidRDefault="00945192" w:rsidP="00A00780">
            <w:pPr>
              <w:pStyle w:val="a4"/>
            </w:pPr>
            <w:r>
              <w:rPr>
                <w:rFonts w:hint="eastAsia"/>
              </w:rPr>
              <w:t>查询</w:t>
            </w:r>
            <w:r w:rsidR="00A546E3">
              <w:rPr>
                <w:rFonts w:hint="eastAsia"/>
              </w:rPr>
              <w:t>出的</w:t>
            </w:r>
            <w:r>
              <w:rPr>
                <w:rFonts w:hint="eastAsia"/>
              </w:rPr>
              <w:t>记录条数</w:t>
            </w:r>
          </w:p>
        </w:tc>
      </w:tr>
      <w:tr w:rsidR="009B57B8" w:rsidRPr="007F29C4" w:rsidTr="00A00780">
        <w:trPr>
          <w:trHeight w:val="266"/>
        </w:trPr>
        <w:tc>
          <w:tcPr>
            <w:tcW w:w="9039" w:type="dxa"/>
            <w:gridSpan w:val="6"/>
          </w:tcPr>
          <w:p w:rsidR="009B57B8" w:rsidRPr="00B324EE" w:rsidRDefault="009B57B8" w:rsidP="00A00780">
            <w:r w:rsidRPr="00437F59">
              <w:rPr>
                <w:rFonts w:hint="eastAsia"/>
                <w:b/>
                <w:szCs w:val="21"/>
              </w:rPr>
              <w:t>待收回表【</w:t>
            </w:r>
            <w:r w:rsidRPr="00437F59">
              <w:rPr>
                <w:b/>
                <w:szCs w:val="21"/>
              </w:rPr>
              <w:t>tb_rep_repayment</w:t>
            </w:r>
            <w:r w:rsidRPr="00437F59">
              <w:rPr>
                <w:rFonts w:hint="eastAsia"/>
                <w:b/>
                <w:szCs w:val="21"/>
              </w:rPr>
              <w:t>】（</w:t>
            </w:r>
            <w:r w:rsidRPr="00437F59">
              <w:rPr>
                <w:b/>
                <w:szCs w:val="21"/>
              </w:rPr>
              <w:t>WHETHER_OVERDUE</w:t>
            </w:r>
            <w:r w:rsidRPr="00437F59">
              <w:rPr>
                <w:rFonts w:hint="eastAsia"/>
                <w:b/>
                <w:szCs w:val="21"/>
              </w:rPr>
              <w:t>为是，且收回状态！</w:t>
            </w:r>
            <w:r w:rsidRPr="00437F59">
              <w:rPr>
                <w:rFonts w:hint="eastAsia"/>
                <w:b/>
                <w:szCs w:val="21"/>
              </w:rPr>
              <w:t>= -1</w:t>
            </w:r>
            <w:r w:rsidRPr="00437F59">
              <w:rPr>
                <w:rFonts w:hint="eastAsia"/>
                <w:b/>
                <w:szCs w:val="21"/>
              </w:rPr>
              <w:t>（未到期）且收回状态！</w:t>
            </w:r>
            <w:r w:rsidRPr="00437F59">
              <w:rPr>
                <w:rFonts w:hint="eastAsia"/>
                <w:b/>
                <w:szCs w:val="21"/>
              </w:rPr>
              <w:t>=1</w:t>
            </w:r>
            <w:r w:rsidRPr="00437F59">
              <w:rPr>
                <w:rFonts w:hint="eastAsia"/>
                <w:b/>
                <w:szCs w:val="21"/>
              </w:rPr>
              <w:t>（已收回））关联表【</w:t>
            </w:r>
            <w:r w:rsidRPr="00437F59">
              <w:rPr>
                <w:b/>
                <w:szCs w:val="21"/>
              </w:rPr>
              <w:t>tb_rep_repaymentdetail</w:t>
            </w:r>
            <w:r w:rsidRPr="00437F59">
              <w:rPr>
                <w:rFonts w:hint="eastAsia"/>
                <w:b/>
                <w:szCs w:val="21"/>
              </w:rPr>
              <w:t>】查询</w:t>
            </w: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A00780">
            <w:pPr>
              <w:pStyle w:val="a4"/>
              <w:rPr>
                <w:b/>
              </w:rPr>
            </w:pPr>
            <w:r w:rsidRPr="008C13C5">
              <w:t>SHOULD_DATE</w:t>
            </w:r>
          </w:p>
        </w:tc>
        <w:tc>
          <w:tcPr>
            <w:tcW w:w="1843" w:type="dxa"/>
          </w:tcPr>
          <w:p w:rsidR="009B57B8" w:rsidRDefault="009B57B8" w:rsidP="00A00780">
            <w:pPr>
              <w:pStyle w:val="a4"/>
            </w:pPr>
            <w:r>
              <w:rPr>
                <w:rFonts w:hint="eastAsia"/>
              </w:rPr>
              <w:t>应还款日期</w:t>
            </w:r>
          </w:p>
        </w:tc>
        <w:tc>
          <w:tcPr>
            <w:tcW w:w="992" w:type="dxa"/>
          </w:tcPr>
          <w:p w:rsidR="009B57B8" w:rsidRPr="00350AC4" w:rsidRDefault="009B57B8" w:rsidP="00A00780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Pr="00350AC4" w:rsidRDefault="009B57B8" w:rsidP="002B46B6">
            <w:pPr>
              <w:pStyle w:val="a4"/>
            </w:pPr>
            <w:r>
              <w:rPr>
                <w:rFonts w:hint="eastAsia"/>
              </w:rPr>
              <w:t>取查询数据的应还款日期最小值</w:t>
            </w: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A00780">
            <w:pPr>
              <w:pStyle w:val="a4"/>
              <w:rPr>
                <w:b/>
              </w:rPr>
            </w:pPr>
            <w:r w:rsidRPr="008C13C5">
              <w:t>DELAY_DAYS</w:t>
            </w:r>
          </w:p>
        </w:tc>
        <w:tc>
          <w:tcPr>
            <w:tcW w:w="1843" w:type="dxa"/>
          </w:tcPr>
          <w:p w:rsidR="009B57B8" w:rsidRDefault="009B57B8" w:rsidP="00A00780">
            <w:pPr>
              <w:pStyle w:val="a4"/>
            </w:pPr>
            <w:r>
              <w:rPr>
                <w:rFonts w:hint="eastAsia"/>
              </w:rPr>
              <w:t>逾期天数</w:t>
            </w:r>
          </w:p>
        </w:tc>
        <w:tc>
          <w:tcPr>
            <w:tcW w:w="992" w:type="dxa"/>
          </w:tcPr>
          <w:p w:rsidR="009B57B8" w:rsidRPr="00350AC4" w:rsidRDefault="009B57B8" w:rsidP="00A00780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Pr="00606B1E" w:rsidRDefault="009B57B8" w:rsidP="009E40B8">
            <w:pPr>
              <w:pStyle w:val="a4"/>
            </w:pPr>
            <w:r>
              <w:rPr>
                <w:rFonts w:hint="eastAsia"/>
              </w:rPr>
              <w:t>取记录逾期天数之和</w:t>
            </w:r>
          </w:p>
        </w:tc>
      </w:tr>
      <w:tr w:rsidR="009B57B8" w:rsidRPr="007F29C4" w:rsidTr="00902994">
        <w:trPr>
          <w:trHeight w:val="266"/>
        </w:trPr>
        <w:tc>
          <w:tcPr>
            <w:tcW w:w="9039" w:type="dxa"/>
            <w:gridSpan w:val="6"/>
          </w:tcPr>
          <w:p w:rsidR="009B57B8" w:rsidRPr="00350AC4" w:rsidRDefault="009B57B8" w:rsidP="002B46B6">
            <w:pPr>
              <w:pStyle w:val="a4"/>
              <w:rPr>
                <w:b/>
              </w:rPr>
            </w:pPr>
            <w:r w:rsidRPr="00437F59">
              <w:rPr>
                <w:rFonts w:hint="eastAsia"/>
                <w:b/>
              </w:rPr>
              <w:t>客户基本信息【</w:t>
            </w:r>
            <w:r w:rsidRPr="00437F59">
              <w:rPr>
                <w:b/>
              </w:rPr>
              <w:t>tb_cus_custinfo</w:t>
            </w:r>
            <w:r w:rsidRPr="00437F59">
              <w:rPr>
                <w:rFonts w:hint="eastAsia"/>
                <w:b/>
              </w:rPr>
              <w:t>】</w:t>
            </w:r>
            <w:r w:rsidRPr="00437F59">
              <w:rPr>
                <w:rFonts w:hint="eastAsia"/>
                <w:b/>
              </w:rPr>
              <w:t>--</w:t>
            </w:r>
            <w:r w:rsidRPr="00437F59">
              <w:rPr>
                <w:rFonts w:hint="eastAsia"/>
                <w:b/>
              </w:rPr>
              <w:t>根据合同编号关联查询</w:t>
            </w: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2B46B6">
            <w:pPr>
              <w:pStyle w:val="a4"/>
            </w:pPr>
            <w:r w:rsidRPr="00810A76">
              <w:t>CUST_NAME</w:t>
            </w:r>
          </w:p>
        </w:tc>
        <w:tc>
          <w:tcPr>
            <w:tcW w:w="1843" w:type="dxa"/>
          </w:tcPr>
          <w:p w:rsidR="009B57B8" w:rsidRDefault="009B57B8" w:rsidP="002B46B6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992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Pr="00350AC4" w:rsidRDefault="009B57B8" w:rsidP="002B46B6">
            <w:pPr>
              <w:pStyle w:val="a4"/>
            </w:pP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2B46B6">
            <w:pPr>
              <w:pStyle w:val="a4"/>
            </w:pPr>
            <w:r w:rsidRPr="00810A76">
              <w:t>ID_CARD</w:t>
            </w:r>
          </w:p>
        </w:tc>
        <w:tc>
          <w:tcPr>
            <w:tcW w:w="1843" w:type="dxa"/>
          </w:tcPr>
          <w:p w:rsidR="009B57B8" w:rsidRDefault="009B57B8" w:rsidP="002B46B6">
            <w:pPr>
              <w:pStyle w:val="a4"/>
            </w:pPr>
            <w:r>
              <w:rPr>
                <w:rFonts w:hint="eastAsia"/>
              </w:rPr>
              <w:t>证件号码</w:t>
            </w:r>
          </w:p>
        </w:tc>
        <w:tc>
          <w:tcPr>
            <w:tcW w:w="992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Pr="00350AC4" w:rsidRDefault="009B57B8" w:rsidP="002B46B6">
            <w:pPr>
              <w:pStyle w:val="a4"/>
            </w:pP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2B46B6">
            <w:pPr>
              <w:pStyle w:val="a4"/>
            </w:pPr>
            <w:r w:rsidRPr="00810A76">
              <w:t>MOBILE</w:t>
            </w:r>
          </w:p>
        </w:tc>
        <w:tc>
          <w:tcPr>
            <w:tcW w:w="1843" w:type="dxa"/>
          </w:tcPr>
          <w:p w:rsidR="009B57B8" w:rsidRDefault="009B57B8" w:rsidP="002B46B6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992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Pr="00350AC4" w:rsidRDefault="009B57B8" w:rsidP="002B46B6">
            <w:pPr>
              <w:pStyle w:val="a4"/>
            </w:pPr>
          </w:p>
        </w:tc>
      </w:tr>
      <w:tr w:rsidR="009B57B8" w:rsidRPr="007F29C4" w:rsidTr="00902994">
        <w:trPr>
          <w:trHeight w:val="266"/>
        </w:trPr>
        <w:tc>
          <w:tcPr>
            <w:tcW w:w="9039" w:type="dxa"/>
            <w:gridSpan w:val="6"/>
          </w:tcPr>
          <w:p w:rsidR="009B57B8" w:rsidRPr="00B13ACF" w:rsidRDefault="009B57B8" w:rsidP="002B46B6">
            <w:pPr>
              <w:pStyle w:val="a4"/>
            </w:pPr>
            <w:r w:rsidRPr="00437F59">
              <w:rPr>
                <w:rFonts w:hint="eastAsia"/>
                <w:b/>
              </w:rPr>
              <w:t>还款计划表【</w:t>
            </w:r>
            <w:r w:rsidRPr="00437F59">
              <w:rPr>
                <w:b/>
              </w:rPr>
              <w:t>tb_pay_payplan</w:t>
            </w:r>
            <w:r w:rsidRPr="00437F59">
              <w:rPr>
                <w:rFonts w:hint="eastAsia"/>
                <w:b/>
              </w:rPr>
              <w:t>】</w:t>
            </w:r>
            <w:r w:rsidRPr="00437F59">
              <w:rPr>
                <w:rFonts w:hint="eastAsia"/>
                <w:b/>
              </w:rPr>
              <w:t>--</w:t>
            </w:r>
            <w:r w:rsidRPr="00437F59">
              <w:rPr>
                <w:rFonts w:hint="eastAsia"/>
                <w:b/>
              </w:rPr>
              <w:t>根据合同编号关联查询</w:t>
            </w: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2B46B6">
            <w:pPr>
              <w:pStyle w:val="a4"/>
            </w:pPr>
            <w:r w:rsidRPr="00B13ACF">
              <w:t>PAY_DATE</w:t>
            </w:r>
          </w:p>
        </w:tc>
        <w:tc>
          <w:tcPr>
            <w:tcW w:w="1843" w:type="dxa"/>
          </w:tcPr>
          <w:p w:rsidR="009B57B8" w:rsidRDefault="009B57B8" w:rsidP="002B46B6">
            <w:pPr>
              <w:pStyle w:val="a4"/>
            </w:pPr>
            <w:r>
              <w:rPr>
                <w:rFonts w:hint="eastAsia"/>
              </w:rPr>
              <w:t>应还款日期</w:t>
            </w:r>
          </w:p>
        </w:tc>
        <w:tc>
          <w:tcPr>
            <w:tcW w:w="992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Pr="00350AC4" w:rsidRDefault="009B57B8" w:rsidP="002B46B6">
            <w:pPr>
              <w:pStyle w:val="a4"/>
            </w:pPr>
          </w:p>
        </w:tc>
      </w:tr>
      <w:tr w:rsidR="009B57B8" w:rsidRPr="007F29C4" w:rsidTr="00902994">
        <w:trPr>
          <w:trHeight w:val="266"/>
        </w:trPr>
        <w:tc>
          <w:tcPr>
            <w:tcW w:w="9039" w:type="dxa"/>
            <w:gridSpan w:val="6"/>
          </w:tcPr>
          <w:p w:rsidR="009B57B8" w:rsidRPr="00DE48DD" w:rsidRDefault="009B57B8" w:rsidP="002B46B6">
            <w:pPr>
              <w:pStyle w:val="a4"/>
            </w:pPr>
            <w:r w:rsidRPr="00437F59">
              <w:rPr>
                <w:rFonts w:hint="eastAsia"/>
                <w:b/>
              </w:rPr>
              <w:t>放款明细表【</w:t>
            </w:r>
            <w:r w:rsidRPr="00437F59">
              <w:rPr>
                <w:b/>
              </w:rPr>
              <w:t>tb_pay_paymentdetail</w:t>
            </w:r>
            <w:r w:rsidRPr="00437F59">
              <w:rPr>
                <w:rFonts w:hint="eastAsia"/>
                <w:b/>
              </w:rPr>
              <w:t>】</w:t>
            </w:r>
            <w:r w:rsidRPr="00437F59">
              <w:rPr>
                <w:rFonts w:hint="eastAsia"/>
                <w:b/>
              </w:rPr>
              <w:t>--</w:t>
            </w:r>
            <w:r w:rsidRPr="00437F59">
              <w:rPr>
                <w:rFonts w:hint="eastAsia"/>
                <w:b/>
              </w:rPr>
              <w:t>根据合同编号关联查询</w:t>
            </w: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350AC4" w:rsidRDefault="009B57B8" w:rsidP="002B46B6">
            <w:pPr>
              <w:pStyle w:val="a4"/>
            </w:pPr>
            <w:r w:rsidRPr="00676A17">
              <w:t>CONFIRM_DATE</w:t>
            </w:r>
          </w:p>
        </w:tc>
        <w:tc>
          <w:tcPr>
            <w:tcW w:w="1843" w:type="dxa"/>
          </w:tcPr>
          <w:p w:rsidR="009B57B8" w:rsidRDefault="009B57B8" w:rsidP="002B46B6">
            <w:pPr>
              <w:pStyle w:val="a4"/>
            </w:pPr>
            <w:r>
              <w:rPr>
                <w:rFonts w:hint="eastAsia"/>
              </w:rPr>
              <w:t>放款日期</w:t>
            </w:r>
          </w:p>
        </w:tc>
        <w:tc>
          <w:tcPr>
            <w:tcW w:w="992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Default="009B57B8" w:rsidP="002B46B6">
            <w:pPr>
              <w:pStyle w:val="a4"/>
            </w:pPr>
          </w:p>
        </w:tc>
      </w:tr>
      <w:tr w:rsidR="009B57B8" w:rsidRPr="007F29C4" w:rsidTr="00902994">
        <w:trPr>
          <w:trHeight w:val="266"/>
        </w:trPr>
        <w:tc>
          <w:tcPr>
            <w:tcW w:w="9039" w:type="dxa"/>
            <w:gridSpan w:val="6"/>
          </w:tcPr>
          <w:p w:rsidR="009B57B8" w:rsidRPr="00437F59" w:rsidRDefault="009B57B8" w:rsidP="002B46B6">
            <w:pPr>
              <w:pStyle w:val="a4"/>
              <w:rPr>
                <w:b/>
              </w:rPr>
            </w:pPr>
            <w:r w:rsidRPr="00437F59">
              <w:rPr>
                <w:rFonts w:hint="eastAsia"/>
                <w:b/>
              </w:rPr>
              <w:t>催收管理表【</w:t>
            </w:r>
            <w:r w:rsidRPr="00437F59">
              <w:rPr>
                <w:rFonts w:hint="eastAsia"/>
                <w:b/>
              </w:rPr>
              <w:t>tb_col_urge</w:t>
            </w:r>
            <w:r w:rsidRPr="00437F59">
              <w:rPr>
                <w:rFonts w:hint="eastAsia"/>
                <w:b/>
              </w:rPr>
              <w:t>】</w:t>
            </w:r>
            <w:r w:rsidRPr="00437F59">
              <w:rPr>
                <w:rFonts w:hint="eastAsia"/>
                <w:b/>
              </w:rPr>
              <w:t>-</w:t>
            </w:r>
            <w:r w:rsidRPr="00437F59">
              <w:rPr>
                <w:rFonts w:hint="eastAsia"/>
                <w:b/>
              </w:rPr>
              <w:t>新增表</w:t>
            </w:r>
          </w:p>
        </w:tc>
      </w:tr>
      <w:tr w:rsidR="009B57B8" w:rsidRPr="007F29C4" w:rsidTr="00902994">
        <w:trPr>
          <w:trHeight w:val="266"/>
        </w:trPr>
        <w:tc>
          <w:tcPr>
            <w:tcW w:w="2660" w:type="dxa"/>
          </w:tcPr>
          <w:p w:rsidR="009B57B8" w:rsidRPr="00676A17" w:rsidRDefault="009B57B8" w:rsidP="002B46B6">
            <w:pPr>
              <w:pStyle w:val="a4"/>
            </w:pPr>
            <w:r w:rsidRPr="00181BC6">
              <w:t>URGEMAN</w:t>
            </w:r>
          </w:p>
        </w:tc>
        <w:tc>
          <w:tcPr>
            <w:tcW w:w="1843" w:type="dxa"/>
          </w:tcPr>
          <w:p w:rsidR="009B57B8" w:rsidRDefault="009B57B8" w:rsidP="002B46B6">
            <w:pPr>
              <w:pStyle w:val="a4"/>
            </w:pPr>
            <w:r>
              <w:rPr>
                <w:rFonts w:hint="eastAsia"/>
              </w:rPr>
              <w:t>催收人</w:t>
            </w:r>
          </w:p>
        </w:tc>
        <w:tc>
          <w:tcPr>
            <w:tcW w:w="992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134" w:type="dxa"/>
          </w:tcPr>
          <w:p w:rsidR="009B57B8" w:rsidRDefault="009B57B8" w:rsidP="002B46B6">
            <w:pPr>
              <w:pStyle w:val="a4"/>
            </w:pPr>
          </w:p>
        </w:tc>
        <w:tc>
          <w:tcPr>
            <w:tcW w:w="709" w:type="dxa"/>
          </w:tcPr>
          <w:p w:rsidR="009B57B8" w:rsidRPr="00350AC4" w:rsidRDefault="009B57B8" w:rsidP="002B46B6">
            <w:pPr>
              <w:pStyle w:val="a4"/>
            </w:pPr>
          </w:p>
        </w:tc>
        <w:tc>
          <w:tcPr>
            <w:tcW w:w="1701" w:type="dxa"/>
          </w:tcPr>
          <w:p w:rsidR="009B57B8" w:rsidRDefault="009B57B8" w:rsidP="002B46B6">
            <w:pPr>
              <w:pStyle w:val="a4"/>
            </w:pPr>
          </w:p>
        </w:tc>
      </w:tr>
    </w:tbl>
    <w:p w:rsidR="008C01F8" w:rsidRPr="008C01F8" w:rsidRDefault="008C01F8" w:rsidP="008C01F8"/>
    <w:p w:rsidR="0095717D" w:rsidRDefault="0095717D" w:rsidP="0095717D">
      <w:pPr>
        <w:pStyle w:val="4"/>
      </w:pPr>
      <w:r>
        <w:rPr>
          <w:rFonts w:hint="eastAsia"/>
        </w:rPr>
        <w:lastRenderedPageBreak/>
        <w:t>业务规则</w:t>
      </w:r>
    </w:p>
    <w:p w:rsidR="002800B3" w:rsidRDefault="002800B3" w:rsidP="004D03F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分配列表与合同是</w:t>
      </w:r>
      <w:r>
        <w:rPr>
          <w:rFonts w:hint="eastAsia"/>
        </w:rPr>
        <w:t>1</w:t>
      </w:r>
      <w:r>
        <w:rPr>
          <w:rFonts w:hint="eastAsia"/>
        </w:rPr>
        <w:t>对</w:t>
      </w:r>
      <w:r>
        <w:rPr>
          <w:rFonts w:hint="eastAsia"/>
        </w:rPr>
        <w:t>1</w:t>
      </w:r>
      <w:r>
        <w:rPr>
          <w:rFonts w:hint="eastAsia"/>
        </w:rPr>
        <w:t>的关系，即：一笔合同（发生逾期）会有一条与之对应的逾期催收记录；</w:t>
      </w:r>
    </w:p>
    <w:p w:rsidR="00284531" w:rsidRDefault="00284531" w:rsidP="004D03F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弹出框复用已实现用户选择弹出框；</w:t>
      </w:r>
    </w:p>
    <w:p w:rsidR="00DD5C94" w:rsidRDefault="00DD5C94" w:rsidP="004D03F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默认显示未分配数据，查询全部时，按未分配在前，已分配在后顺序排列；</w:t>
      </w:r>
    </w:p>
    <w:p w:rsidR="00FB6039" w:rsidRDefault="00F343B0" w:rsidP="004D03F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未分配</w:t>
      </w:r>
      <w:r w:rsidR="00DD5C94">
        <w:rPr>
          <w:rFonts w:hint="eastAsia"/>
        </w:rPr>
        <w:t>数据</w:t>
      </w:r>
      <w:r>
        <w:rPr>
          <w:rFonts w:hint="eastAsia"/>
        </w:rPr>
        <w:t>按逾期天数倒序排列；</w:t>
      </w:r>
    </w:p>
    <w:p w:rsidR="00F343B0" w:rsidRDefault="006E341F" w:rsidP="004D03F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已分配数据按分配时间倒序排列；</w:t>
      </w:r>
    </w:p>
    <w:p w:rsidR="00F50FB1" w:rsidRDefault="00F50FB1" w:rsidP="004D03F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t>未选择任何记录，点击“分配”时，提示“请至少选择一条记录进行分配！”；</w:t>
      </w:r>
    </w:p>
    <w:p w:rsidR="006B7BF5" w:rsidRPr="00284531" w:rsidRDefault="006B7BF5" w:rsidP="006B7BF5">
      <w:pPr>
        <w:pStyle w:val="ac"/>
        <w:ind w:left="420" w:firstLineChars="0" w:firstLine="0"/>
      </w:pPr>
    </w:p>
    <w:p w:rsidR="0095717D" w:rsidRDefault="0095717D" w:rsidP="0095717D">
      <w:pPr>
        <w:pStyle w:val="4"/>
      </w:pPr>
      <w:r>
        <w:rPr>
          <w:rFonts w:hint="eastAsia"/>
        </w:rPr>
        <w:t>操作权限</w:t>
      </w:r>
    </w:p>
    <w:p w:rsidR="00C63C9B" w:rsidRPr="00C63C9B" w:rsidRDefault="00C63C9B" w:rsidP="00C63C9B">
      <w:pPr>
        <w:ind w:firstLineChars="200" w:firstLine="480"/>
      </w:pPr>
      <w:r>
        <w:rPr>
          <w:rFonts w:hint="eastAsia"/>
        </w:rPr>
        <w:t>催收管理员、总经理</w:t>
      </w:r>
    </w:p>
    <w:p w:rsidR="002F5EE9" w:rsidRDefault="002F5EE9" w:rsidP="007224A0">
      <w:pPr>
        <w:pStyle w:val="3"/>
      </w:pPr>
      <w:r>
        <w:rPr>
          <w:rFonts w:hint="eastAsia"/>
        </w:rPr>
        <w:t>催收管理</w:t>
      </w:r>
    </w:p>
    <w:p w:rsidR="00A50B0D" w:rsidRDefault="00995531" w:rsidP="00995531">
      <w:pPr>
        <w:pStyle w:val="4"/>
      </w:pPr>
      <w:r>
        <w:rPr>
          <w:rFonts w:hint="eastAsia"/>
        </w:rPr>
        <w:t>功能概述</w:t>
      </w:r>
    </w:p>
    <w:p w:rsidR="00F54F64" w:rsidRPr="00F54F64" w:rsidRDefault="00F54F64" w:rsidP="00F54F64">
      <w:pPr>
        <w:ind w:firstLineChars="200" w:firstLine="480"/>
      </w:pPr>
      <w:r>
        <w:rPr>
          <w:rFonts w:hint="eastAsia"/>
        </w:rPr>
        <w:t>实现针对逾期贷款记录催收记录的功能。</w:t>
      </w:r>
    </w:p>
    <w:p w:rsidR="00995531" w:rsidRDefault="00995531" w:rsidP="00995531">
      <w:pPr>
        <w:pStyle w:val="4"/>
      </w:pPr>
      <w:r>
        <w:rPr>
          <w:rFonts w:hint="eastAsia"/>
        </w:rPr>
        <w:t>页面设计</w:t>
      </w:r>
    </w:p>
    <w:p w:rsidR="002534F1" w:rsidRPr="002534F1" w:rsidRDefault="002534F1" w:rsidP="0006458F">
      <w:pPr>
        <w:ind w:firstLineChars="200" w:firstLine="480"/>
      </w:pPr>
      <w:r>
        <w:rPr>
          <w:rFonts w:hint="eastAsia"/>
        </w:rPr>
        <w:t>催收列表页面如下：</w:t>
      </w:r>
    </w:p>
    <w:p w:rsidR="002534F1" w:rsidRPr="002534F1" w:rsidRDefault="002534F1" w:rsidP="002534F1">
      <w:r>
        <w:rPr>
          <w:rFonts w:hint="eastAsia"/>
          <w:noProof/>
        </w:rPr>
        <w:drawing>
          <wp:inline distT="0" distB="0" distL="0" distR="0">
            <wp:extent cx="5274310" cy="160935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94D" w:rsidRPr="00D0394D" w:rsidRDefault="00D0394D" w:rsidP="00D0394D">
      <w:pPr>
        <w:ind w:firstLineChars="200" w:firstLine="480"/>
      </w:pPr>
      <w:r>
        <w:rPr>
          <w:rFonts w:hint="eastAsia"/>
        </w:rPr>
        <w:t>催收记录页面如下：</w:t>
      </w:r>
    </w:p>
    <w:p w:rsidR="00CA7B14" w:rsidRPr="00CA7B14" w:rsidRDefault="00CA7B14" w:rsidP="00CA7B14">
      <w:r>
        <w:rPr>
          <w:rFonts w:hint="eastAsia"/>
          <w:noProof/>
        </w:rPr>
        <w:lastRenderedPageBreak/>
        <w:drawing>
          <wp:inline distT="0" distB="0" distL="0" distR="0">
            <wp:extent cx="5274310" cy="321911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531" w:rsidRDefault="00995531" w:rsidP="00995531">
      <w:pPr>
        <w:pStyle w:val="4"/>
      </w:pPr>
      <w:r>
        <w:rPr>
          <w:rFonts w:hint="eastAsia"/>
        </w:rPr>
        <w:t>输入项</w:t>
      </w:r>
    </w:p>
    <w:p w:rsidR="003B2015" w:rsidRDefault="003B2015" w:rsidP="003B2015">
      <w:pPr>
        <w:ind w:firstLineChars="200" w:firstLine="480"/>
      </w:pPr>
      <w:r>
        <w:rPr>
          <w:rFonts w:hint="eastAsia"/>
        </w:rPr>
        <w:t>催收列表查询条件输入项如下：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417"/>
        <w:gridCol w:w="1418"/>
        <w:gridCol w:w="1701"/>
      </w:tblGrid>
      <w:tr w:rsidR="00BC7699" w:rsidRPr="007F29C4" w:rsidTr="00902994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BC7699" w:rsidRPr="007F29C4" w:rsidRDefault="00BC7699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BC7699" w:rsidRPr="007F29C4" w:rsidRDefault="00BC7699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BC7699" w:rsidRPr="007F29C4" w:rsidRDefault="00BC7699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BC7699" w:rsidRDefault="00BC7699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BC7699" w:rsidRPr="007F29C4" w:rsidRDefault="00BC7699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BC7699" w:rsidRPr="007F29C4" w:rsidRDefault="00BC7699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BC7699" w:rsidRPr="007F29C4" w:rsidTr="00902994">
        <w:trPr>
          <w:trHeight w:val="347"/>
        </w:trPr>
        <w:tc>
          <w:tcPr>
            <w:tcW w:w="9039" w:type="dxa"/>
            <w:gridSpan w:val="6"/>
          </w:tcPr>
          <w:p w:rsidR="00BC7699" w:rsidRPr="004B415A" w:rsidRDefault="00BC7699" w:rsidP="002B46B6">
            <w:pPr>
              <w:pStyle w:val="a4"/>
            </w:pPr>
          </w:p>
        </w:tc>
      </w:tr>
      <w:tr w:rsidR="00BC7699" w:rsidRPr="007F29C4" w:rsidTr="00902994">
        <w:trPr>
          <w:trHeight w:val="347"/>
        </w:trPr>
        <w:tc>
          <w:tcPr>
            <w:tcW w:w="1526" w:type="dxa"/>
          </w:tcPr>
          <w:p w:rsidR="00BC7699" w:rsidRPr="00350AC4" w:rsidRDefault="00337F20" w:rsidP="002B46B6">
            <w:pPr>
              <w:pStyle w:val="a4"/>
            </w:pPr>
            <w:r w:rsidRPr="00337F20">
              <w:t>CONTRACT_NO</w:t>
            </w:r>
          </w:p>
        </w:tc>
        <w:tc>
          <w:tcPr>
            <w:tcW w:w="1559" w:type="dxa"/>
          </w:tcPr>
          <w:p w:rsidR="00BC7699" w:rsidRPr="00350AC4" w:rsidRDefault="007E3550" w:rsidP="002B46B6">
            <w:pPr>
              <w:pStyle w:val="a4"/>
            </w:pPr>
            <w:r>
              <w:rPr>
                <w:rFonts w:hint="eastAsia"/>
              </w:rPr>
              <w:t>合同编号</w:t>
            </w:r>
          </w:p>
        </w:tc>
        <w:tc>
          <w:tcPr>
            <w:tcW w:w="1418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417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418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701" w:type="dxa"/>
          </w:tcPr>
          <w:p w:rsidR="00BC7699" w:rsidRPr="00350AC4" w:rsidRDefault="00337F20" w:rsidP="002B46B6">
            <w:pPr>
              <w:pStyle w:val="a4"/>
            </w:pPr>
            <w:r w:rsidRPr="00337F20">
              <w:t>tb_con_contract</w:t>
            </w:r>
          </w:p>
        </w:tc>
      </w:tr>
      <w:tr w:rsidR="00BC7699" w:rsidRPr="007F29C4" w:rsidTr="00902994">
        <w:trPr>
          <w:trHeight w:val="266"/>
        </w:trPr>
        <w:tc>
          <w:tcPr>
            <w:tcW w:w="1526" w:type="dxa"/>
          </w:tcPr>
          <w:p w:rsidR="00BC7699" w:rsidRPr="00350AC4" w:rsidRDefault="001E191F" w:rsidP="002B46B6">
            <w:pPr>
              <w:pStyle w:val="a4"/>
            </w:pPr>
            <w:r w:rsidRPr="002E1E61">
              <w:t>URGE</w:t>
            </w:r>
            <w:r>
              <w:rPr>
                <w:rFonts w:hint="eastAsia"/>
              </w:rPr>
              <w:t>_</w:t>
            </w:r>
            <w:r w:rsidRPr="002E1E61">
              <w:t>MAN</w:t>
            </w:r>
          </w:p>
        </w:tc>
        <w:tc>
          <w:tcPr>
            <w:tcW w:w="1559" w:type="dxa"/>
          </w:tcPr>
          <w:p w:rsidR="00BC7699" w:rsidRDefault="007E3550" w:rsidP="002B46B6">
            <w:pPr>
              <w:pStyle w:val="a4"/>
            </w:pPr>
            <w:r>
              <w:rPr>
                <w:rFonts w:hint="eastAsia"/>
              </w:rPr>
              <w:t>催收人</w:t>
            </w:r>
          </w:p>
        </w:tc>
        <w:tc>
          <w:tcPr>
            <w:tcW w:w="1418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417" w:type="dxa"/>
          </w:tcPr>
          <w:p w:rsidR="00BC7699" w:rsidRDefault="00BC7699" w:rsidP="002B46B6">
            <w:pPr>
              <w:pStyle w:val="a4"/>
            </w:pPr>
          </w:p>
        </w:tc>
        <w:tc>
          <w:tcPr>
            <w:tcW w:w="1418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701" w:type="dxa"/>
          </w:tcPr>
          <w:p w:rsidR="00BC7699" w:rsidRPr="00350AC4" w:rsidRDefault="001E191F" w:rsidP="002B46B6">
            <w:pPr>
              <w:pStyle w:val="a4"/>
            </w:pPr>
            <w:r w:rsidRPr="008F1416">
              <w:rPr>
                <w:rFonts w:hint="eastAsia"/>
              </w:rPr>
              <w:t>tb_col_urge</w:t>
            </w:r>
          </w:p>
        </w:tc>
      </w:tr>
      <w:tr w:rsidR="00BC7699" w:rsidRPr="007F29C4" w:rsidTr="00902994">
        <w:trPr>
          <w:trHeight w:val="266"/>
        </w:trPr>
        <w:tc>
          <w:tcPr>
            <w:tcW w:w="1526" w:type="dxa"/>
          </w:tcPr>
          <w:p w:rsidR="00BC7699" w:rsidRPr="00350AC4" w:rsidRDefault="00376DF3" w:rsidP="002B46B6">
            <w:pPr>
              <w:pStyle w:val="a4"/>
              <w:rPr>
                <w:b/>
              </w:rPr>
            </w:pPr>
            <w:r w:rsidRPr="008840EB">
              <w:t>CONFIRM_DATE</w:t>
            </w:r>
          </w:p>
        </w:tc>
        <w:tc>
          <w:tcPr>
            <w:tcW w:w="1559" w:type="dxa"/>
          </w:tcPr>
          <w:p w:rsidR="00BC7699" w:rsidRDefault="007E3550" w:rsidP="002B46B6">
            <w:pPr>
              <w:pStyle w:val="a4"/>
            </w:pPr>
            <w:r>
              <w:rPr>
                <w:rFonts w:hint="eastAsia"/>
              </w:rPr>
              <w:t>放款日期大于</w:t>
            </w:r>
          </w:p>
        </w:tc>
        <w:tc>
          <w:tcPr>
            <w:tcW w:w="1418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417" w:type="dxa"/>
          </w:tcPr>
          <w:p w:rsidR="00BC7699" w:rsidRDefault="00BC7699" w:rsidP="002B46B6">
            <w:pPr>
              <w:pStyle w:val="a4"/>
            </w:pPr>
          </w:p>
        </w:tc>
        <w:tc>
          <w:tcPr>
            <w:tcW w:w="1418" w:type="dxa"/>
          </w:tcPr>
          <w:p w:rsidR="00BC7699" w:rsidRPr="00350AC4" w:rsidRDefault="00BC7699" w:rsidP="002B46B6">
            <w:pPr>
              <w:pStyle w:val="a4"/>
            </w:pPr>
          </w:p>
        </w:tc>
        <w:tc>
          <w:tcPr>
            <w:tcW w:w="1701" w:type="dxa"/>
          </w:tcPr>
          <w:p w:rsidR="00BC7699" w:rsidRPr="002B46B6" w:rsidRDefault="00376DF3" w:rsidP="002B46B6">
            <w:pPr>
              <w:pStyle w:val="a4"/>
            </w:pPr>
            <w:r w:rsidRPr="002B46B6">
              <w:rPr>
                <w:rFonts w:hint="eastAsia"/>
              </w:rPr>
              <w:t>tb_pay_paymentdetail</w:t>
            </w:r>
          </w:p>
        </w:tc>
      </w:tr>
      <w:tr w:rsidR="007E3550" w:rsidRPr="007F29C4" w:rsidTr="00902994">
        <w:trPr>
          <w:trHeight w:val="266"/>
        </w:trPr>
        <w:tc>
          <w:tcPr>
            <w:tcW w:w="1526" w:type="dxa"/>
          </w:tcPr>
          <w:p w:rsidR="007E3550" w:rsidRPr="00350AC4" w:rsidRDefault="00376DF3" w:rsidP="002B46B6">
            <w:pPr>
              <w:pStyle w:val="a4"/>
              <w:rPr>
                <w:b/>
              </w:rPr>
            </w:pPr>
            <w:r w:rsidRPr="008840EB">
              <w:t>CONFIRM_DATE</w:t>
            </w:r>
          </w:p>
        </w:tc>
        <w:tc>
          <w:tcPr>
            <w:tcW w:w="1559" w:type="dxa"/>
          </w:tcPr>
          <w:p w:rsidR="007E3550" w:rsidRDefault="007E3550" w:rsidP="002B46B6">
            <w:pPr>
              <w:pStyle w:val="a4"/>
            </w:pPr>
            <w:r>
              <w:rPr>
                <w:rFonts w:hint="eastAsia"/>
              </w:rPr>
              <w:t>放款日期小于</w:t>
            </w:r>
          </w:p>
        </w:tc>
        <w:tc>
          <w:tcPr>
            <w:tcW w:w="1418" w:type="dxa"/>
          </w:tcPr>
          <w:p w:rsidR="007E3550" w:rsidRPr="00350AC4" w:rsidRDefault="007E3550" w:rsidP="002B46B6">
            <w:pPr>
              <w:pStyle w:val="a4"/>
            </w:pPr>
          </w:p>
        </w:tc>
        <w:tc>
          <w:tcPr>
            <w:tcW w:w="1417" w:type="dxa"/>
          </w:tcPr>
          <w:p w:rsidR="007E3550" w:rsidRDefault="007E3550" w:rsidP="002B46B6">
            <w:pPr>
              <w:pStyle w:val="a4"/>
            </w:pPr>
          </w:p>
        </w:tc>
        <w:tc>
          <w:tcPr>
            <w:tcW w:w="1418" w:type="dxa"/>
          </w:tcPr>
          <w:p w:rsidR="007E3550" w:rsidRPr="00350AC4" w:rsidRDefault="007E3550" w:rsidP="002B46B6">
            <w:pPr>
              <w:pStyle w:val="a4"/>
            </w:pPr>
          </w:p>
        </w:tc>
        <w:tc>
          <w:tcPr>
            <w:tcW w:w="1701" w:type="dxa"/>
          </w:tcPr>
          <w:p w:rsidR="007E3550" w:rsidRPr="002B46B6" w:rsidRDefault="00A42E52" w:rsidP="002B46B6">
            <w:pPr>
              <w:pStyle w:val="a4"/>
            </w:pPr>
            <w:r w:rsidRPr="002B46B6">
              <w:rPr>
                <w:rFonts w:hint="eastAsia"/>
              </w:rPr>
              <w:t>tb_pay_paymentdetail</w:t>
            </w:r>
          </w:p>
        </w:tc>
      </w:tr>
      <w:tr w:rsidR="00376DF3" w:rsidRPr="007F29C4" w:rsidTr="00902994">
        <w:trPr>
          <w:trHeight w:val="266"/>
        </w:trPr>
        <w:tc>
          <w:tcPr>
            <w:tcW w:w="1526" w:type="dxa"/>
          </w:tcPr>
          <w:p w:rsidR="00376DF3" w:rsidRPr="00350AC4" w:rsidRDefault="00376DF3" w:rsidP="002B46B6">
            <w:pPr>
              <w:pStyle w:val="a4"/>
            </w:pPr>
            <w:r w:rsidRPr="00810A76">
              <w:t>CUST_NAME</w:t>
            </w:r>
          </w:p>
        </w:tc>
        <w:tc>
          <w:tcPr>
            <w:tcW w:w="1559" w:type="dxa"/>
          </w:tcPr>
          <w:p w:rsidR="00376DF3" w:rsidRDefault="00376DF3" w:rsidP="002B46B6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417" w:type="dxa"/>
          </w:tcPr>
          <w:p w:rsidR="00376DF3" w:rsidRDefault="00376DF3" w:rsidP="002B46B6">
            <w:pPr>
              <w:pStyle w:val="a4"/>
            </w:pP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701" w:type="dxa"/>
          </w:tcPr>
          <w:p w:rsidR="00376DF3" w:rsidRPr="002B46B6" w:rsidRDefault="002B46B6" w:rsidP="002B46B6">
            <w:pPr>
              <w:pStyle w:val="a4"/>
            </w:pPr>
            <w:r w:rsidRPr="002B46B6">
              <w:t>tb_cus_custinfo</w:t>
            </w:r>
          </w:p>
        </w:tc>
      </w:tr>
      <w:tr w:rsidR="00376DF3" w:rsidRPr="007F29C4" w:rsidTr="00902994">
        <w:trPr>
          <w:trHeight w:val="266"/>
        </w:trPr>
        <w:tc>
          <w:tcPr>
            <w:tcW w:w="1526" w:type="dxa"/>
          </w:tcPr>
          <w:p w:rsidR="00376DF3" w:rsidRPr="00350AC4" w:rsidRDefault="00376DF3" w:rsidP="002B46B6">
            <w:pPr>
              <w:pStyle w:val="a4"/>
            </w:pPr>
            <w:r w:rsidRPr="00810A76">
              <w:t>ID_CARD</w:t>
            </w:r>
          </w:p>
        </w:tc>
        <w:tc>
          <w:tcPr>
            <w:tcW w:w="1559" w:type="dxa"/>
          </w:tcPr>
          <w:p w:rsidR="00376DF3" w:rsidRDefault="00376DF3" w:rsidP="002B46B6">
            <w:pPr>
              <w:pStyle w:val="a4"/>
            </w:pPr>
            <w:r>
              <w:rPr>
                <w:rFonts w:hint="eastAsia"/>
              </w:rPr>
              <w:t>证件号码</w:t>
            </w: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417" w:type="dxa"/>
          </w:tcPr>
          <w:p w:rsidR="00376DF3" w:rsidRDefault="00376DF3" w:rsidP="002B46B6">
            <w:pPr>
              <w:pStyle w:val="a4"/>
            </w:pP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701" w:type="dxa"/>
          </w:tcPr>
          <w:p w:rsidR="00376DF3" w:rsidRPr="002B46B6" w:rsidRDefault="002B46B6" w:rsidP="002B46B6">
            <w:pPr>
              <w:pStyle w:val="a4"/>
            </w:pPr>
            <w:r w:rsidRPr="002B46B6">
              <w:t>tb_cus_custinfo</w:t>
            </w:r>
          </w:p>
        </w:tc>
      </w:tr>
      <w:tr w:rsidR="00376DF3" w:rsidRPr="007F29C4" w:rsidTr="00902994">
        <w:trPr>
          <w:trHeight w:val="266"/>
        </w:trPr>
        <w:tc>
          <w:tcPr>
            <w:tcW w:w="1526" w:type="dxa"/>
          </w:tcPr>
          <w:p w:rsidR="00376DF3" w:rsidRPr="00350AC4" w:rsidRDefault="00376DF3" w:rsidP="002B46B6">
            <w:pPr>
              <w:pStyle w:val="a4"/>
            </w:pPr>
            <w:r w:rsidRPr="00810A76">
              <w:t>MOBILE</w:t>
            </w:r>
          </w:p>
        </w:tc>
        <w:tc>
          <w:tcPr>
            <w:tcW w:w="1559" w:type="dxa"/>
          </w:tcPr>
          <w:p w:rsidR="00376DF3" w:rsidRDefault="00376DF3" w:rsidP="002B46B6">
            <w:pPr>
              <w:pStyle w:val="a4"/>
            </w:pPr>
            <w:r>
              <w:rPr>
                <w:rFonts w:hint="eastAsia"/>
              </w:rPr>
              <w:t>手机号码</w:t>
            </w: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417" w:type="dxa"/>
          </w:tcPr>
          <w:p w:rsidR="00376DF3" w:rsidRDefault="00376DF3" w:rsidP="002B46B6">
            <w:pPr>
              <w:pStyle w:val="a4"/>
            </w:pP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701" w:type="dxa"/>
          </w:tcPr>
          <w:p w:rsidR="00376DF3" w:rsidRPr="002B46B6" w:rsidRDefault="002B46B6" w:rsidP="002B46B6">
            <w:pPr>
              <w:pStyle w:val="a4"/>
            </w:pPr>
            <w:r w:rsidRPr="002B46B6">
              <w:t>tb_cus_custinfo</w:t>
            </w:r>
          </w:p>
        </w:tc>
      </w:tr>
      <w:tr w:rsidR="00376DF3" w:rsidRPr="007F29C4" w:rsidTr="00902994">
        <w:trPr>
          <w:trHeight w:val="266"/>
        </w:trPr>
        <w:tc>
          <w:tcPr>
            <w:tcW w:w="1526" w:type="dxa"/>
          </w:tcPr>
          <w:p w:rsidR="00376DF3" w:rsidRPr="00350AC4" w:rsidRDefault="00C16EA1" w:rsidP="002B46B6">
            <w:pPr>
              <w:pStyle w:val="a4"/>
            </w:pPr>
            <w:r>
              <w:rPr>
                <w:rFonts w:hint="eastAsia"/>
              </w:rPr>
              <w:t>URGE_STATUS</w:t>
            </w:r>
          </w:p>
        </w:tc>
        <w:tc>
          <w:tcPr>
            <w:tcW w:w="1559" w:type="dxa"/>
          </w:tcPr>
          <w:p w:rsidR="00376DF3" w:rsidRDefault="00376DF3" w:rsidP="002B46B6">
            <w:pPr>
              <w:pStyle w:val="a4"/>
            </w:pPr>
            <w:r>
              <w:rPr>
                <w:rFonts w:hint="eastAsia"/>
              </w:rPr>
              <w:t>催收状态</w:t>
            </w: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417" w:type="dxa"/>
          </w:tcPr>
          <w:p w:rsidR="00376DF3" w:rsidRDefault="00376DF3" w:rsidP="002B46B6">
            <w:pPr>
              <w:pStyle w:val="a4"/>
            </w:pPr>
          </w:p>
        </w:tc>
        <w:tc>
          <w:tcPr>
            <w:tcW w:w="1418" w:type="dxa"/>
          </w:tcPr>
          <w:p w:rsidR="00376DF3" w:rsidRPr="00350AC4" w:rsidRDefault="00376DF3" w:rsidP="002B46B6">
            <w:pPr>
              <w:pStyle w:val="a4"/>
            </w:pPr>
          </w:p>
        </w:tc>
        <w:tc>
          <w:tcPr>
            <w:tcW w:w="1701" w:type="dxa"/>
          </w:tcPr>
          <w:p w:rsidR="00376DF3" w:rsidRPr="00350AC4" w:rsidRDefault="00C16EA1" w:rsidP="002B46B6">
            <w:pPr>
              <w:pStyle w:val="a4"/>
            </w:pPr>
            <w:r w:rsidRPr="008F1416">
              <w:rPr>
                <w:rFonts w:hint="eastAsia"/>
              </w:rPr>
              <w:t>tb_col_urge</w:t>
            </w:r>
          </w:p>
        </w:tc>
      </w:tr>
    </w:tbl>
    <w:p w:rsidR="003B2015" w:rsidRPr="003B2015" w:rsidRDefault="003B2015" w:rsidP="00F66020">
      <w:pPr>
        <w:spacing w:beforeLines="100"/>
        <w:ind w:firstLineChars="200" w:firstLine="480"/>
      </w:pPr>
      <w:r>
        <w:rPr>
          <w:rFonts w:hint="eastAsia"/>
        </w:rPr>
        <w:t>催收记录输入项如下：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417"/>
        <w:gridCol w:w="1418"/>
        <w:gridCol w:w="1701"/>
      </w:tblGrid>
      <w:tr w:rsidR="006255D0" w:rsidRPr="007F29C4" w:rsidTr="00902994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6255D0" w:rsidRPr="007F29C4" w:rsidRDefault="006255D0" w:rsidP="002B46B6">
            <w:pPr>
              <w:pStyle w:val="a5"/>
            </w:pPr>
            <w:r w:rsidRPr="007F29C4">
              <w:rPr>
                <w:rFonts w:hint="eastAsia"/>
              </w:rPr>
              <w:lastRenderedPageBreak/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6255D0" w:rsidRPr="007F29C4" w:rsidRDefault="006255D0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255D0" w:rsidRPr="007F29C4" w:rsidRDefault="006255D0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6255D0" w:rsidRDefault="006255D0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255D0" w:rsidRPr="007F29C4" w:rsidRDefault="006255D0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6255D0" w:rsidRPr="007F29C4" w:rsidRDefault="006255D0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6255D0" w:rsidRPr="007F29C4" w:rsidTr="00902994">
        <w:trPr>
          <w:trHeight w:val="347"/>
        </w:trPr>
        <w:tc>
          <w:tcPr>
            <w:tcW w:w="9039" w:type="dxa"/>
            <w:gridSpan w:val="6"/>
          </w:tcPr>
          <w:p w:rsidR="006255D0" w:rsidRPr="00836D5D" w:rsidRDefault="006255D0" w:rsidP="002B46B6">
            <w:pPr>
              <w:pStyle w:val="a4"/>
              <w:rPr>
                <w:b/>
              </w:rPr>
            </w:pPr>
            <w:bookmarkStart w:id="72" w:name="OLE_LINK9"/>
            <w:bookmarkStart w:id="73" w:name="OLE_LINK10"/>
            <w:r w:rsidRPr="00836D5D">
              <w:rPr>
                <w:rFonts w:hint="eastAsia"/>
                <w:b/>
              </w:rPr>
              <w:t>贷后催收表【</w:t>
            </w:r>
            <w:r w:rsidRPr="00836D5D">
              <w:rPr>
                <w:rFonts w:hint="eastAsia"/>
                <w:b/>
              </w:rPr>
              <w:t>tb_</w:t>
            </w:r>
            <w:r w:rsidR="00A661DC" w:rsidRPr="00836D5D">
              <w:rPr>
                <w:rFonts w:hint="eastAsia"/>
                <w:b/>
              </w:rPr>
              <w:t>col_</w:t>
            </w:r>
            <w:r w:rsidRPr="00836D5D">
              <w:rPr>
                <w:rFonts w:hint="eastAsia"/>
                <w:b/>
              </w:rPr>
              <w:t>urge</w:t>
            </w:r>
            <w:r w:rsidRPr="00836D5D">
              <w:rPr>
                <w:rFonts w:hint="eastAsia"/>
                <w:b/>
              </w:rPr>
              <w:t>】</w:t>
            </w:r>
            <w:r w:rsidR="0084009C" w:rsidRPr="00836D5D">
              <w:rPr>
                <w:rFonts w:hint="eastAsia"/>
                <w:b/>
              </w:rPr>
              <w:t>—新增表</w:t>
            </w:r>
          </w:p>
        </w:tc>
      </w:tr>
      <w:bookmarkEnd w:id="72"/>
      <w:bookmarkEnd w:id="73"/>
      <w:tr w:rsidR="006255D0" w:rsidRPr="007F29C4" w:rsidTr="00902994">
        <w:trPr>
          <w:trHeight w:val="347"/>
        </w:trPr>
        <w:tc>
          <w:tcPr>
            <w:tcW w:w="1526" w:type="dxa"/>
          </w:tcPr>
          <w:p w:rsidR="006255D0" w:rsidRPr="00350AC4" w:rsidRDefault="0084009C" w:rsidP="002B46B6">
            <w:pPr>
              <w:pStyle w:val="a4"/>
            </w:pPr>
            <w:r>
              <w:rPr>
                <w:rFonts w:hint="eastAsia"/>
              </w:rPr>
              <w:t>ID</w:t>
            </w:r>
          </w:p>
        </w:tc>
        <w:tc>
          <w:tcPr>
            <w:tcW w:w="1559" w:type="dxa"/>
          </w:tcPr>
          <w:p w:rsidR="006255D0" w:rsidRPr="00350AC4" w:rsidRDefault="0084009C" w:rsidP="002B46B6">
            <w:pPr>
              <w:pStyle w:val="a4"/>
            </w:pPr>
            <w:r>
              <w:rPr>
                <w:rFonts w:hint="eastAsia"/>
              </w:rPr>
              <w:t>记录</w:t>
            </w:r>
            <w:r>
              <w:rPr>
                <w:rFonts w:hint="eastAsia"/>
              </w:rPr>
              <w:t>ID</w:t>
            </w:r>
          </w:p>
        </w:tc>
        <w:tc>
          <w:tcPr>
            <w:tcW w:w="1418" w:type="dxa"/>
          </w:tcPr>
          <w:p w:rsidR="006255D0" w:rsidRPr="00350AC4" w:rsidRDefault="003223F0" w:rsidP="002B46B6">
            <w:pPr>
              <w:pStyle w:val="a4"/>
            </w:pPr>
            <w:r w:rsidRPr="004E3D94">
              <w:t>int(10)</w:t>
            </w:r>
          </w:p>
        </w:tc>
        <w:tc>
          <w:tcPr>
            <w:tcW w:w="1417" w:type="dxa"/>
          </w:tcPr>
          <w:p w:rsidR="006255D0" w:rsidRPr="00350AC4" w:rsidRDefault="00BF569E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6255D0" w:rsidRPr="00350AC4" w:rsidRDefault="006635EB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Pr="00350AC4" w:rsidRDefault="006255D0" w:rsidP="002B46B6">
            <w:pPr>
              <w:pStyle w:val="a4"/>
            </w:pP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F80E5C" w:rsidP="002B46B6">
            <w:pPr>
              <w:pStyle w:val="a4"/>
            </w:pPr>
            <w:r>
              <w:rPr>
                <w:rFonts w:hint="eastAsia"/>
              </w:rPr>
              <w:t>PAYMENT_ID</w:t>
            </w:r>
          </w:p>
        </w:tc>
        <w:tc>
          <w:tcPr>
            <w:tcW w:w="1559" w:type="dxa"/>
          </w:tcPr>
          <w:p w:rsidR="006255D0" w:rsidRDefault="00A55E60" w:rsidP="002B46B6">
            <w:pPr>
              <w:pStyle w:val="a4"/>
            </w:pPr>
            <w:r>
              <w:rPr>
                <w:rFonts w:hint="eastAsia"/>
              </w:rPr>
              <w:t>放款记录</w:t>
            </w:r>
            <w:r>
              <w:rPr>
                <w:rFonts w:hint="eastAsia"/>
              </w:rPr>
              <w:t>ID</w:t>
            </w:r>
          </w:p>
        </w:tc>
        <w:tc>
          <w:tcPr>
            <w:tcW w:w="1418" w:type="dxa"/>
          </w:tcPr>
          <w:p w:rsidR="006255D0" w:rsidRPr="00350AC4" w:rsidRDefault="00DD77B4" w:rsidP="002B46B6">
            <w:pPr>
              <w:pStyle w:val="a4"/>
            </w:pPr>
            <w:r w:rsidRPr="004E3D94">
              <w:t>int(10)</w:t>
            </w:r>
          </w:p>
        </w:tc>
        <w:tc>
          <w:tcPr>
            <w:tcW w:w="1417" w:type="dxa"/>
          </w:tcPr>
          <w:p w:rsidR="006255D0" w:rsidRDefault="00BF569E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6255D0" w:rsidRPr="00350AC4" w:rsidRDefault="006635EB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Pr="00350AC4" w:rsidRDefault="00480579" w:rsidP="002B46B6">
            <w:pPr>
              <w:pStyle w:val="a4"/>
            </w:pPr>
            <w:r>
              <w:rPr>
                <w:rFonts w:hint="eastAsia"/>
              </w:rPr>
              <w:t>关联放款表：</w:t>
            </w:r>
            <w:r>
              <w:rPr>
                <w:rFonts w:hint="eastAsia"/>
              </w:rPr>
              <w:t>tb_pay_payment</w:t>
            </w:r>
            <w:r w:rsidR="00D44410">
              <w:rPr>
                <w:rFonts w:hint="eastAsia"/>
              </w:rPr>
              <w:t>表中的主键</w:t>
            </w:r>
            <w:r w:rsidR="00D44410">
              <w:rPr>
                <w:rFonts w:hint="eastAsia"/>
              </w:rPr>
              <w:t>ID</w:t>
            </w: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4E7047" w:rsidP="002B46B6">
            <w:pPr>
              <w:pStyle w:val="a4"/>
            </w:pPr>
            <w:r w:rsidRPr="004E7047">
              <w:t>URGE</w:t>
            </w:r>
            <w:r>
              <w:rPr>
                <w:rFonts w:hint="eastAsia"/>
              </w:rPr>
              <w:t>_</w:t>
            </w:r>
            <w:r w:rsidRPr="004E7047">
              <w:t>MODE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催收方式</w:t>
            </w:r>
          </w:p>
        </w:tc>
        <w:tc>
          <w:tcPr>
            <w:tcW w:w="1418" w:type="dxa"/>
          </w:tcPr>
          <w:p w:rsidR="006255D0" w:rsidRPr="00350AC4" w:rsidRDefault="00051C8D" w:rsidP="002B46B6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Pr="00350AC4" w:rsidRDefault="00AC2E46" w:rsidP="002B46B6">
            <w:pPr>
              <w:pStyle w:val="a4"/>
            </w:pPr>
            <w:r>
              <w:rPr>
                <w:rFonts w:hint="eastAsia"/>
              </w:rPr>
              <w:t>字典：电话、短信、上门、其他</w:t>
            </w: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CD18B4" w:rsidP="002B46B6">
            <w:pPr>
              <w:pStyle w:val="a4"/>
            </w:pPr>
            <w:r w:rsidRPr="002E1E61">
              <w:t>URGE</w:t>
            </w:r>
            <w:r w:rsidRPr="00EC076C">
              <w:t xml:space="preserve"> </w:t>
            </w:r>
            <w:r>
              <w:rPr>
                <w:rFonts w:hint="eastAsia"/>
              </w:rPr>
              <w:t>_</w:t>
            </w:r>
            <w:r w:rsidR="00EC076C" w:rsidRPr="00EC076C">
              <w:t>CONTENT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催收</w:t>
            </w:r>
            <w:r w:rsidR="00AC2E46">
              <w:rPr>
                <w:rFonts w:hint="eastAsia"/>
              </w:rPr>
              <w:t>情况描述</w:t>
            </w:r>
          </w:p>
        </w:tc>
        <w:tc>
          <w:tcPr>
            <w:tcW w:w="1418" w:type="dxa"/>
          </w:tcPr>
          <w:p w:rsidR="006255D0" w:rsidRPr="00350AC4" w:rsidRDefault="00B75876" w:rsidP="002B46B6">
            <w:pPr>
              <w:pStyle w:val="a4"/>
            </w:pPr>
            <w:r>
              <w:rPr>
                <w:rFonts w:hint="eastAsia"/>
              </w:rPr>
              <w:t>varchar(250)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701" w:type="dxa"/>
          </w:tcPr>
          <w:p w:rsidR="006255D0" w:rsidRPr="00350AC4" w:rsidRDefault="006255D0" w:rsidP="002B46B6">
            <w:pPr>
              <w:pStyle w:val="a4"/>
            </w:pP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8101A4" w:rsidP="002B46B6">
            <w:pPr>
              <w:pStyle w:val="a4"/>
            </w:pPr>
            <w:r>
              <w:rPr>
                <w:rFonts w:hint="eastAsia"/>
              </w:rPr>
              <w:t>SPEND_TIME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花费时间</w:t>
            </w:r>
          </w:p>
        </w:tc>
        <w:tc>
          <w:tcPr>
            <w:tcW w:w="1418" w:type="dxa"/>
          </w:tcPr>
          <w:p w:rsidR="006255D0" w:rsidRPr="00350AC4" w:rsidRDefault="00007F66" w:rsidP="002B46B6">
            <w:pPr>
              <w:pStyle w:val="a4"/>
            </w:pPr>
            <w:r>
              <w:rPr>
                <w:rFonts w:hint="eastAsia"/>
              </w:rPr>
              <w:t>varchar(5)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Default="00AC2E46" w:rsidP="002B46B6">
            <w:pPr>
              <w:pStyle w:val="a4"/>
            </w:pPr>
            <w:r>
              <w:rPr>
                <w:rFonts w:hint="eastAsia"/>
              </w:rPr>
              <w:t>单位：小时</w:t>
            </w: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8101A4" w:rsidP="002B46B6">
            <w:pPr>
              <w:pStyle w:val="a4"/>
            </w:pPr>
            <w:r w:rsidRPr="008101A4">
              <w:t>URGE</w:t>
            </w:r>
            <w:r>
              <w:rPr>
                <w:rFonts w:hint="eastAsia"/>
              </w:rPr>
              <w:t>_</w:t>
            </w:r>
            <w:r w:rsidRPr="008101A4">
              <w:t>DATE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催收</w:t>
            </w:r>
            <w:r w:rsidR="00B47893">
              <w:rPr>
                <w:rFonts w:hint="eastAsia"/>
              </w:rPr>
              <w:t>开始</w:t>
            </w:r>
            <w:r>
              <w:rPr>
                <w:rFonts w:hint="eastAsia"/>
              </w:rPr>
              <w:t>时间</w:t>
            </w:r>
          </w:p>
        </w:tc>
        <w:tc>
          <w:tcPr>
            <w:tcW w:w="1418" w:type="dxa"/>
          </w:tcPr>
          <w:p w:rsidR="006255D0" w:rsidRPr="00350AC4" w:rsidRDefault="00C139AB" w:rsidP="002B46B6">
            <w:pPr>
              <w:pStyle w:val="a4"/>
            </w:pPr>
            <w:r>
              <w:rPr>
                <w:rFonts w:hint="eastAsia"/>
              </w:rPr>
              <w:t>datetime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Default="006255D0" w:rsidP="002B46B6">
            <w:pPr>
              <w:pStyle w:val="a4"/>
            </w:pP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2E1E61" w:rsidP="002B46B6">
            <w:pPr>
              <w:pStyle w:val="a4"/>
            </w:pPr>
            <w:r w:rsidRPr="002E1E61">
              <w:t>URGE</w:t>
            </w:r>
            <w:r>
              <w:rPr>
                <w:rFonts w:hint="eastAsia"/>
              </w:rPr>
              <w:t>_</w:t>
            </w:r>
            <w:r w:rsidRPr="002E1E61">
              <w:t>MAN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催收人</w:t>
            </w:r>
          </w:p>
        </w:tc>
        <w:tc>
          <w:tcPr>
            <w:tcW w:w="1418" w:type="dxa"/>
          </w:tcPr>
          <w:p w:rsidR="006255D0" w:rsidRPr="00350AC4" w:rsidRDefault="00A022D8" w:rsidP="002B46B6">
            <w:pPr>
              <w:pStyle w:val="a4"/>
            </w:pPr>
            <w:r>
              <w:rPr>
                <w:rFonts w:hint="eastAsia"/>
              </w:rPr>
              <w:t>varchar(10)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Default="006255D0" w:rsidP="002B46B6">
            <w:pPr>
              <w:pStyle w:val="a4"/>
            </w:pPr>
          </w:p>
        </w:tc>
      </w:tr>
      <w:tr w:rsidR="006255D0" w:rsidRPr="007F29C4" w:rsidTr="004D623E">
        <w:trPr>
          <w:trHeight w:val="365"/>
        </w:trPr>
        <w:tc>
          <w:tcPr>
            <w:tcW w:w="1526" w:type="dxa"/>
          </w:tcPr>
          <w:p w:rsidR="006255D0" w:rsidRPr="00350AC4" w:rsidRDefault="00BE49EC" w:rsidP="002B46B6">
            <w:pPr>
              <w:pStyle w:val="a4"/>
            </w:pPr>
            <w:r>
              <w:rPr>
                <w:rFonts w:hint="eastAsia"/>
              </w:rPr>
              <w:t>URGE_STATUS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催收</w:t>
            </w:r>
            <w:r w:rsidR="00D737DE">
              <w:rPr>
                <w:rFonts w:hint="eastAsia"/>
              </w:rPr>
              <w:t>状态</w:t>
            </w:r>
          </w:p>
        </w:tc>
        <w:tc>
          <w:tcPr>
            <w:tcW w:w="1418" w:type="dxa"/>
          </w:tcPr>
          <w:p w:rsidR="006255D0" w:rsidRPr="00350AC4" w:rsidRDefault="00A23F7A" w:rsidP="002B46B6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6255D0" w:rsidRDefault="00987369" w:rsidP="002B46B6">
            <w:pPr>
              <w:pStyle w:val="a4"/>
            </w:pPr>
            <w:r>
              <w:rPr>
                <w:rFonts w:hint="eastAsia"/>
              </w:rPr>
              <w:t>字典：跟进中、搁置、催收失败、催收成功、承诺还款</w:t>
            </w:r>
          </w:p>
        </w:tc>
      </w:tr>
      <w:tr w:rsidR="006255D0" w:rsidRPr="007F29C4" w:rsidTr="00902994">
        <w:trPr>
          <w:trHeight w:val="266"/>
        </w:trPr>
        <w:tc>
          <w:tcPr>
            <w:tcW w:w="1526" w:type="dxa"/>
          </w:tcPr>
          <w:p w:rsidR="006255D0" w:rsidRPr="00350AC4" w:rsidRDefault="00571E8C" w:rsidP="002B46B6">
            <w:pPr>
              <w:pStyle w:val="a4"/>
            </w:pPr>
            <w:r w:rsidRPr="00571E8C">
              <w:t>PROMISE</w:t>
            </w:r>
            <w:r>
              <w:rPr>
                <w:rFonts w:hint="eastAsia"/>
              </w:rPr>
              <w:t>_</w:t>
            </w:r>
            <w:r w:rsidRPr="00571E8C">
              <w:t>PAY</w:t>
            </w:r>
          </w:p>
        </w:tc>
        <w:tc>
          <w:tcPr>
            <w:tcW w:w="1559" w:type="dxa"/>
          </w:tcPr>
          <w:p w:rsidR="006255D0" w:rsidRDefault="0084009C" w:rsidP="002B46B6">
            <w:pPr>
              <w:pStyle w:val="a4"/>
            </w:pPr>
            <w:r>
              <w:rPr>
                <w:rFonts w:hint="eastAsia"/>
              </w:rPr>
              <w:t>是否承诺还款</w:t>
            </w:r>
          </w:p>
        </w:tc>
        <w:tc>
          <w:tcPr>
            <w:tcW w:w="1418" w:type="dxa"/>
          </w:tcPr>
          <w:p w:rsidR="006255D0" w:rsidRPr="00350AC4" w:rsidRDefault="00605829" w:rsidP="002B46B6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6255D0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6255D0" w:rsidRPr="00350AC4" w:rsidRDefault="006E2AE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701" w:type="dxa"/>
          </w:tcPr>
          <w:p w:rsidR="006255D0" w:rsidRDefault="00226924" w:rsidP="002B46B6">
            <w:pPr>
              <w:pStyle w:val="a4"/>
            </w:pPr>
            <w:r>
              <w:rPr>
                <w:rFonts w:hint="eastAsia"/>
              </w:rPr>
              <w:t>字典：是、否</w:t>
            </w:r>
          </w:p>
        </w:tc>
      </w:tr>
      <w:tr w:rsidR="0084009C" w:rsidRPr="007F29C4" w:rsidTr="00902994">
        <w:trPr>
          <w:trHeight w:val="266"/>
        </w:trPr>
        <w:tc>
          <w:tcPr>
            <w:tcW w:w="1526" w:type="dxa"/>
          </w:tcPr>
          <w:p w:rsidR="0084009C" w:rsidRPr="00350AC4" w:rsidRDefault="00AC74F3" w:rsidP="002B46B6">
            <w:pPr>
              <w:pStyle w:val="a4"/>
            </w:pPr>
            <w:r w:rsidRPr="00571E8C">
              <w:t>PROMISE</w:t>
            </w:r>
            <w:r>
              <w:rPr>
                <w:rFonts w:hint="eastAsia"/>
              </w:rPr>
              <w:t>_</w:t>
            </w:r>
            <w:r w:rsidRPr="00571E8C">
              <w:t>PAY</w:t>
            </w:r>
            <w:r>
              <w:rPr>
                <w:rFonts w:hint="eastAsia"/>
              </w:rPr>
              <w:t>_DATE</w:t>
            </w:r>
          </w:p>
        </w:tc>
        <w:tc>
          <w:tcPr>
            <w:tcW w:w="1559" w:type="dxa"/>
          </w:tcPr>
          <w:p w:rsidR="0084009C" w:rsidRDefault="0084009C" w:rsidP="002B46B6">
            <w:pPr>
              <w:pStyle w:val="a4"/>
            </w:pPr>
            <w:r>
              <w:rPr>
                <w:rFonts w:hint="eastAsia"/>
              </w:rPr>
              <w:t>承诺还款日期</w:t>
            </w:r>
          </w:p>
        </w:tc>
        <w:tc>
          <w:tcPr>
            <w:tcW w:w="1418" w:type="dxa"/>
          </w:tcPr>
          <w:p w:rsidR="0084009C" w:rsidRPr="00350AC4" w:rsidRDefault="007F25E2" w:rsidP="002B46B6">
            <w:pPr>
              <w:pStyle w:val="a4"/>
            </w:pPr>
            <w:r>
              <w:rPr>
                <w:rFonts w:hint="eastAsia"/>
              </w:rPr>
              <w:t>datetime</w:t>
            </w:r>
          </w:p>
        </w:tc>
        <w:tc>
          <w:tcPr>
            <w:tcW w:w="1417" w:type="dxa"/>
          </w:tcPr>
          <w:p w:rsidR="0084009C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4009C" w:rsidRPr="00350AC4" w:rsidRDefault="006E2AE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701" w:type="dxa"/>
          </w:tcPr>
          <w:p w:rsidR="0084009C" w:rsidRDefault="0084009C" w:rsidP="002B46B6">
            <w:pPr>
              <w:pStyle w:val="a4"/>
            </w:pPr>
          </w:p>
        </w:tc>
      </w:tr>
      <w:tr w:rsidR="0084009C" w:rsidRPr="007F29C4" w:rsidTr="00902994">
        <w:trPr>
          <w:trHeight w:val="266"/>
        </w:trPr>
        <w:tc>
          <w:tcPr>
            <w:tcW w:w="1526" w:type="dxa"/>
          </w:tcPr>
          <w:p w:rsidR="0084009C" w:rsidRPr="00350AC4" w:rsidRDefault="0015341D" w:rsidP="002B46B6">
            <w:pPr>
              <w:pStyle w:val="a4"/>
            </w:pPr>
            <w:r w:rsidRPr="0015341D">
              <w:t>URGE</w:t>
            </w:r>
            <w:r>
              <w:rPr>
                <w:rFonts w:hint="eastAsia"/>
              </w:rPr>
              <w:t>_</w:t>
            </w:r>
            <w:r w:rsidRPr="0015341D">
              <w:t>PHASES</w:t>
            </w:r>
          </w:p>
        </w:tc>
        <w:tc>
          <w:tcPr>
            <w:tcW w:w="1559" w:type="dxa"/>
          </w:tcPr>
          <w:p w:rsidR="0084009C" w:rsidRDefault="0084009C" w:rsidP="002B46B6">
            <w:pPr>
              <w:pStyle w:val="a4"/>
            </w:pPr>
            <w:r>
              <w:rPr>
                <w:rFonts w:hint="eastAsia"/>
              </w:rPr>
              <w:t>记录催收期数</w:t>
            </w:r>
          </w:p>
        </w:tc>
        <w:tc>
          <w:tcPr>
            <w:tcW w:w="1418" w:type="dxa"/>
          </w:tcPr>
          <w:p w:rsidR="0084009C" w:rsidRPr="00350AC4" w:rsidRDefault="004F5ED4" w:rsidP="002B46B6">
            <w:pPr>
              <w:pStyle w:val="a4"/>
            </w:pPr>
            <w:r>
              <w:rPr>
                <w:rFonts w:hint="eastAsia"/>
              </w:rPr>
              <w:t>varchar(5)</w:t>
            </w:r>
          </w:p>
        </w:tc>
        <w:tc>
          <w:tcPr>
            <w:tcW w:w="1417" w:type="dxa"/>
          </w:tcPr>
          <w:p w:rsidR="0084009C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4009C" w:rsidRPr="00350AC4" w:rsidRDefault="006E2AE2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701" w:type="dxa"/>
          </w:tcPr>
          <w:p w:rsidR="0084009C" w:rsidRDefault="0084009C" w:rsidP="002B46B6">
            <w:pPr>
              <w:pStyle w:val="a4"/>
            </w:pPr>
          </w:p>
        </w:tc>
      </w:tr>
      <w:tr w:rsidR="0084009C" w:rsidRPr="007F29C4" w:rsidTr="00902994">
        <w:trPr>
          <w:trHeight w:val="266"/>
        </w:trPr>
        <w:tc>
          <w:tcPr>
            <w:tcW w:w="1526" w:type="dxa"/>
          </w:tcPr>
          <w:p w:rsidR="0084009C" w:rsidRPr="00350AC4" w:rsidRDefault="00856041" w:rsidP="002B46B6">
            <w:pPr>
              <w:pStyle w:val="a4"/>
            </w:pPr>
            <w:r>
              <w:rPr>
                <w:rFonts w:hint="eastAsia"/>
              </w:rPr>
              <w:t>URGE_</w:t>
            </w:r>
            <w:r w:rsidR="008E1CA3">
              <w:rPr>
                <w:rFonts w:hint="eastAsia"/>
              </w:rPr>
              <w:t>SITUAT</w:t>
            </w:r>
            <w:r w:rsidR="00165921">
              <w:rPr>
                <w:rFonts w:hint="eastAsia"/>
              </w:rPr>
              <w:t>ION</w:t>
            </w:r>
          </w:p>
        </w:tc>
        <w:tc>
          <w:tcPr>
            <w:tcW w:w="1559" w:type="dxa"/>
          </w:tcPr>
          <w:p w:rsidR="0084009C" w:rsidRDefault="0084009C" w:rsidP="002B46B6">
            <w:pPr>
              <w:pStyle w:val="a4"/>
            </w:pPr>
            <w:r>
              <w:rPr>
                <w:rFonts w:hint="eastAsia"/>
              </w:rPr>
              <w:t>催收情况</w:t>
            </w:r>
          </w:p>
        </w:tc>
        <w:tc>
          <w:tcPr>
            <w:tcW w:w="1418" w:type="dxa"/>
          </w:tcPr>
          <w:p w:rsidR="0084009C" w:rsidRPr="00350AC4" w:rsidRDefault="002109CF" w:rsidP="002B46B6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84009C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4009C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84009C" w:rsidRDefault="00856041" w:rsidP="002B46B6">
            <w:pPr>
              <w:pStyle w:val="a4"/>
            </w:pPr>
            <w:r>
              <w:rPr>
                <w:rFonts w:hint="eastAsia"/>
              </w:rPr>
              <w:t>字典：电催中、已上门、其他</w:t>
            </w:r>
          </w:p>
        </w:tc>
      </w:tr>
      <w:tr w:rsidR="0084009C" w:rsidRPr="007F29C4" w:rsidTr="00902994">
        <w:trPr>
          <w:trHeight w:val="266"/>
        </w:trPr>
        <w:tc>
          <w:tcPr>
            <w:tcW w:w="1526" w:type="dxa"/>
          </w:tcPr>
          <w:p w:rsidR="0084009C" w:rsidRPr="00350AC4" w:rsidRDefault="006562CA" w:rsidP="002B46B6">
            <w:pPr>
              <w:pStyle w:val="a4"/>
            </w:pPr>
            <w:r>
              <w:rPr>
                <w:rFonts w:hint="eastAsia"/>
              </w:rPr>
              <w:t>CONTRACT_STATUS</w:t>
            </w:r>
          </w:p>
        </w:tc>
        <w:tc>
          <w:tcPr>
            <w:tcW w:w="1559" w:type="dxa"/>
          </w:tcPr>
          <w:p w:rsidR="0084009C" w:rsidRDefault="0084009C" w:rsidP="002B46B6">
            <w:pPr>
              <w:pStyle w:val="a4"/>
            </w:pPr>
            <w:r>
              <w:rPr>
                <w:rFonts w:hint="eastAsia"/>
              </w:rPr>
              <w:t>客户是否失联</w:t>
            </w:r>
          </w:p>
        </w:tc>
        <w:tc>
          <w:tcPr>
            <w:tcW w:w="1418" w:type="dxa"/>
          </w:tcPr>
          <w:p w:rsidR="0084009C" w:rsidRPr="00350AC4" w:rsidRDefault="006562CA" w:rsidP="002B46B6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84009C" w:rsidRDefault="00E83EB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84009C" w:rsidRPr="00350AC4" w:rsidRDefault="006E2AE2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897CFE" w:rsidRDefault="00897CFE" w:rsidP="002B46B6">
            <w:pPr>
              <w:pStyle w:val="a4"/>
            </w:pPr>
            <w:r>
              <w:rPr>
                <w:rFonts w:hint="eastAsia"/>
              </w:rPr>
              <w:t>字典：未失联、已失联</w:t>
            </w:r>
          </w:p>
        </w:tc>
      </w:tr>
      <w:tr w:rsidR="004469E1" w:rsidRPr="007F29C4" w:rsidTr="00902994">
        <w:trPr>
          <w:trHeight w:val="266"/>
        </w:trPr>
        <w:tc>
          <w:tcPr>
            <w:tcW w:w="1526" w:type="dxa"/>
          </w:tcPr>
          <w:p w:rsidR="004469E1" w:rsidRPr="00290893" w:rsidRDefault="004469E1" w:rsidP="002B46B6">
            <w:pPr>
              <w:pStyle w:val="a4"/>
            </w:pPr>
            <w:r>
              <w:rPr>
                <w:rFonts w:hint="eastAsia"/>
              </w:rPr>
              <w:t>STATUS</w:t>
            </w:r>
          </w:p>
        </w:tc>
        <w:tc>
          <w:tcPr>
            <w:tcW w:w="1559" w:type="dxa"/>
          </w:tcPr>
          <w:p w:rsidR="004469E1" w:rsidRDefault="004469E1" w:rsidP="002B46B6">
            <w:pPr>
              <w:pStyle w:val="a4"/>
            </w:pPr>
            <w:r>
              <w:rPr>
                <w:rFonts w:hint="eastAsia"/>
              </w:rPr>
              <w:t>数据状态</w:t>
            </w:r>
          </w:p>
        </w:tc>
        <w:tc>
          <w:tcPr>
            <w:tcW w:w="1418" w:type="dxa"/>
          </w:tcPr>
          <w:p w:rsidR="004469E1" w:rsidRPr="00153759" w:rsidRDefault="004469E1" w:rsidP="002B46B6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4469E1" w:rsidRDefault="00F25BA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4469E1" w:rsidRDefault="00F25BA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4469E1" w:rsidRPr="00350AC4" w:rsidRDefault="004469E1" w:rsidP="002B46B6">
            <w:pPr>
              <w:pStyle w:val="a4"/>
            </w:pPr>
          </w:p>
        </w:tc>
      </w:tr>
      <w:tr w:rsidR="0057711A" w:rsidRPr="007F29C4" w:rsidTr="00902994">
        <w:trPr>
          <w:trHeight w:val="266"/>
        </w:trPr>
        <w:tc>
          <w:tcPr>
            <w:tcW w:w="1526" w:type="dxa"/>
          </w:tcPr>
          <w:p w:rsidR="0057711A" w:rsidRPr="00350AC4" w:rsidRDefault="0057711A" w:rsidP="002B46B6">
            <w:pPr>
              <w:pStyle w:val="a4"/>
            </w:pPr>
            <w:r w:rsidRPr="00290893">
              <w:t>CREATE_USER</w:t>
            </w:r>
          </w:p>
        </w:tc>
        <w:tc>
          <w:tcPr>
            <w:tcW w:w="1559" w:type="dxa"/>
          </w:tcPr>
          <w:p w:rsidR="0057711A" w:rsidRDefault="0057711A" w:rsidP="002B46B6">
            <w:pPr>
              <w:pStyle w:val="a4"/>
            </w:pPr>
            <w:r>
              <w:rPr>
                <w:rFonts w:hint="eastAsia"/>
              </w:rPr>
              <w:t>录入人</w:t>
            </w:r>
          </w:p>
        </w:tc>
        <w:tc>
          <w:tcPr>
            <w:tcW w:w="1418" w:type="dxa"/>
          </w:tcPr>
          <w:p w:rsidR="0057711A" w:rsidRPr="00350AC4" w:rsidRDefault="0057711A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1417" w:type="dxa"/>
          </w:tcPr>
          <w:p w:rsidR="0057711A" w:rsidRPr="00350AC4" w:rsidRDefault="00E83E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57711A" w:rsidRDefault="004469E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57711A" w:rsidRPr="00350AC4" w:rsidRDefault="0057711A" w:rsidP="002B46B6">
            <w:pPr>
              <w:pStyle w:val="a4"/>
            </w:pPr>
          </w:p>
        </w:tc>
      </w:tr>
      <w:tr w:rsidR="0057711A" w:rsidRPr="007F29C4" w:rsidTr="00902994">
        <w:trPr>
          <w:trHeight w:val="266"/>
        </w:trPr>
        <w:tc>
          <w:tcPr>
            <w:tcW w:w="1526" w:type="dxa"/>
          </w:tcPr>
          <w:p w:rsidR="0057711A" w:rsidRPr="00350AC4" w:rsidRDefault="0057711A" w:rsidP="002B46B6">
            <w:pPr>
              <w:pStyle w:val="a4"/>
            </w:pPr>
            <w:bookmarkStart w:id="74" w:name="OLE_LINK7"/>
            <w:bookmarkStart w:id="75" w:name="OLE_LINK8"/>
            <w:r w:rsidRPr="00290893">
              <w:t>CREATE_TIME</w:t>
            </w:r>
            <w:bookmarkEnd w:id="74"/>
            <w:bookmarkEnd w:id="75"/>
          </w:p>
        </w:tc>
        <w:tc>
          <w:tcPr>
            <w:tcW w:w="1559" w:type="dxa"/>
          </w:tcPr>
          <w:p w:rsidR="0057711A" w:rsidRDefault="0057711A" w:rsidP="002B46B6">
            <w:pPr>
              <w:pStyle w:val="a4"/>
            </w:pPr>
            <w:r>
              <w:rPr>
                <w:rFonts w:hint="eastAsia"/>
              </w:rPr>
              <w:t>录入时间</w:t>
            </w:r>
          </w:p>
        </w:tc>
        <w:tc>
          <w:tcPr>
            <w:tcW w:w="1418" w:type="dxa"/>
          </w:tcPr>
          <w:p w:rsidR="0057711A" w:rsidRPr="00350AC4" w:rsidRDefault="0057711A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1417" w:type="dxa"/>
          </w:tcPr>
          <w:p w:rsidR="0057711A" w:rsidRPr="00350AC4" w:rsidRDefault="00E83E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57711A" w:rsidRDefault="004469E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57711A" w:rsidRPr="00350AC4" w:rsidRDefault="0057711A" w:rsidP="002B46B6">
            <w:pPr>
              <w:pStyle w:val="a4"/>
            </w:pPr>
          </w:p>
        </w:tc>
      </w:tr>
      <w:tr w:rsidR="0057711A" w:rsidRPr="007F29C4" w:rsidTr="00902994">
        <w:trPr>
          <w:trHeight w:val="266"/>
        </w:trPr>
        <w:tc>
          <w:tcPr>
            <w:tcW w:w="1526" w:type="dxa"/>
          </w:tcPr>
          <w:p w:rsidR="0057711A" w:rsidRPr="00350AC4" w:rsidRDefault="0057711A" w:rsidP="002B46B6">
            <w:pPr>
              <w:pStyle w:val="a4"/>
            </w:pPr>
            <w:r w:rsidRPr="00290893">
              <w:t>UPDATE_USER</w:t>
            </w:r>
          </w:p>
        </w:tc>
        <w:tc>
          <w:tcPr>
            <w:tcW w:w="1559" w:type="dxa"/>
          </w:tcPr>
          <w:p w:rsidR="0057711A" w:rsidRDefault="0057711A" w:rsidP="002B46B6">
            <w:pPr>
              <w:pStyle w:val="a4"/>
            </w:pPr>
            <w:r>
              <w:rPr>
                <w:rFonts w:hint="eastAsia"/>
              </w:rPr>
              <w:t>最后更新人</w:t>
            </w:r>
          </w:p>
        </w:tc>
        <w:tc>
          <w:tcPr>
            <w:tcW w:w="1418" w:type="dxa"/>
          </w:tcPr>
          <w:p w:rsidR="0057711A" w:rsidRPr="00350AC4" w:rsidRDefault="0057711A" w:rsidP="002B46B6">
            <w:pPr>
              <w:pStyle w:val="a4"/>
            </w:pPr>
            <w:r w:rsidRPr="00153759">
              <w:t>varchar(10)</w:t>
            </w:r>
          </w:p>
        </w:tc>
        <w:tc>
          <w:tcPr>
            <w:tcW w:w="1417" w:type="dxa"/>
          </w:tcPr>
          <w:p w:rsidR="0057711A" w:rsidRPr="00350AC4" w:rsidRDefault="00E83E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57711A" w:rsidRDefault="004469E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57711A" w:rsidRPr="00350AC4" w:rsidRDefault="0057711A" w:rsidP="002B46B6">
            <w:pPr>
              <w:pStyle w:val="a4"/>
            </w:pPr>
          </w:p>
        </w:tc>
      </w:tr>
      <w:tr w:rsidR="0057711A" w:rsidRPr="007F29C4" w:rsidTr="00902994">
        <w:trPr>
          <w:trHeight w:val="266"/>
        </w:trPr>
        <w:tc>
          <w:tcPr>
            <w:tcW w:w="1526" w:type="dxa"/>
          </w:tcPr>
          <w:p w:rsidR="0057711A" w:rsidRPr="00350AC4" w:rsidRDefault="0057711A" w:rsidP="002B46B6">
            <w:pPr>
              <w:pStyle w:val="a4"/>
            </w:pPr>
            <w:r w:rsidRPr="00290893">
              <w:t>UPDATE_TIME</w:t>
            </w:r>
          </w:p>
        </w:tc>
        <w:tc>
          <w:tcPr>
            <w:tcW w:w="1559" w:type="dxa"/>
          </w:tcPr>
          <w:p w:rsidR="0057711A" w:rsidRDefault="0057711A" w:rsidP="002B46B6">
            <w:pPr>
              <w:pStyle w:val="a4"/>
            </w:pPr>
            <w:r>
              <w:rPr>
                <w:rFonts w:hint="eastAsia"/>
              </w:rPr>
              <w:t>最后更新时间</w:t>
            </w:r>
          </w:p>
        </w:tc>
        <w:tc>
          <w:tcPr>
            <w:tcW w:w="1418" w:type="dxa"/>
          </w:tcPr>
          <w:p w:rsidR="0057711A" w:rsidRPr="00350AC4" w:rsidRDefault="0057711A" w:rsidP="002B46B6">
            <w:pPr>
              <w:pStyle w:val="a4"/>
            </w:pPr>
            <w:r w:rsidRPr="00153759">
              <w:t>datetime</w:t>
            </w:r>
          </w:p>
        </w:tc>
        <w:tc>
          <w:tcPr>
            <w:tcW w:w="1417" w:type="dxa"/>
          </w:tcPr>
          <w:p w:rsidR="0057711A" w:rsidRPr="00350AC4" w:rsidRDefault="00E83EB1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57711A" w:rsidRDefault="004469E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57711A" w:rsidRPr="00350AC4" w:rsidRDefault="0057711A" w:rsidP="002B46B6">
            <w:pPr>
              <w:pStyle w:val="a4"/>
            </w:pPr>
          </w:p>
        </w:tc>
      </w:tr>
    </w:tbl>
    <w:p w:rsidR="006255D0" w:rsidRPr="006255D0" w:rsidRDefault="006255D0" w:rsidP="006255D0"/>
    <w:p w:rsidR="00995531" w:rsidRDefault="00995531" w:rsidP="00995531">
      <w:pPr>
        <w:pStyle w:val="4"/>
      </w:pPr>
      <w:r>
        <w:rPr>
          <w:rFonts w:hint="eastAsia"/>
        </w:rPr>
        <w:lastRenderedPageBreak/>
        <w:t>输出项</w:t>
      </w:r>
    </w:p>
    <w:p w:rsidR="00987C07" w:rsidRPr="00987C07" w:rsidRDefault="00987C07" w:rsidP="00AA2121">
      <w:pPr>
        <w:ind w:firstLineChars="200" w:firstLine="480"/>
      </w:pPr>
      <w:r>
        <w:rPr>
          <w:rFonts w:hint="eastAsia"/>
        </w:rPr>
        <w:t>应还款信息：</w:t>
      </w:r>
    </w:p>
    <w:tbl>
      <w:tblPr>
        <w:tblStyle w:val="a3"/>
        <w:tblW w:w="9039" w:type="dxa"/>
        <w:tblLayout w:type="fixed"/>
        <w:tblLook w:val="04A0"/>
      </w:tblPr>
      <w:tblGrid>
        <w:gridCol w:w="2802"/>
        <w:gridCol w:w="2693"/>
        <w:gridCol w:w="3544"/>
      </w:tblGrid>
      <w:tr w:rsidR="001834BA" w:rsidRPr="007F29C4" w:rsidTr="00DE639B">
        <w:trPr>
          <w:tblHeader/>
        </w:trPr>
        <w:tc>
          <w:tcPr>
            <w:tcW w:w="2802" w:type="dxa"/>
            <w:shd w:val="clear" w:color="auto" w:fill="D9D9D9" w:themeFill="background1" w:themeFillShade="D9"/>
          </w:tcPr>
          <w:p w:rsidR="001834BA" w:rsidRPr="007F29C4" w:rsidRDefault="001834BA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:rsidR="001834BA" w:rsidRPr="007F29C4" w:rsidRDefault="001834BA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:rsidR="001834BA" w:rsidRPr="007F29C4" w:rsidRDefault="001834BA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1834BA" w:rsidRPr="007F29C4" w:rsidTr="00DE639B">
        <w:trPr>
          <w:trHeight w:val="347"/>
        </w:trPr>
        <w:tc>
          <w:tcPr>
            <w:tcW w:w="2802" w:type="dxa"/>
          </w:tcPr>
          <w:p w:rsidR="001834BA" w:rsidRPr="00350AC4" w:rsidRDefault="001834BA" w:rsidP="002B46B6">
            <w:pPr>
              <w:pStyle w:val="a4"/>
            </w:pP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查看还款明细</w:t>
            </w:r>
          </w:p>
        </w:tc>
        <w:tc>
          <w:tcPr>
            <w:tcW w:w="3544" w:type="dxa"/>
          </w:tcPr>
          <w:p w:rsidR="001834BA" w:rsidRPr="00350AC4" w:rsidRDefault="001834BA" w:rsidP="002B46B6">
            <w:pPr>
              <w:pStyle w:val="a4"/>
            </w:pPr>
            <w:r>
              <w:rPr>
                <w:rFonts w:hint="eastAsia"/>
              </w:rPr>
              <w:t>链接，根据合同编号查询费用明细页面</w:t>
            </w:r>
          </w:p>
        </w:tc>
      </w:tr>
      <w:tr w:rsidR="008B362B" w:rsidRPr="007F29C4" w:rsidTr="00A00780">
        <w:trPr>
          <w:trHeight w:val="347"/>
        </w:trPr>
        <w:tc>
          <w:tcPr>
            <w:tcW w:w="9039" w:type="dxa"/>
            <w:gridSpan w:val="3"/>
          </w:tcPr>
          <w:p w:rsidR="008B362B" w:rsidRPr="000B42B2" w:rsidRDefault="00B75826" w:rsidP="001C61EE">
            <w:pPr>
              <w:pStyle w:val="a5"/>
            </w:pPr>
            <w:r>
              <w:rPr>
                <w:rFonts w:hint="eastAsia"/>
              </w:rPr>
              <w:t>放款明细</w:t>
            </w:r>
            <w:r w:rsidR="003323B0" w:rsidRPr="004B415A">
              <w:rPr>
                <w:rFonts w:hint="eastAsia"/>
              </w:rPr>
              <w:t>表</w:t>
            </w:r>
            <w:r w:rsidR="003323B0" w:rsidRPr="001C61EE">
              <w:rPr>
                <w:rFonts w:hint="eastAsia"/>
              </w:rPr>
              <w:t>【</w:t>
            </w:r>
            <w:r w:rsidR="003323B0" w:rsidRPr="001C61EE">
              <w:rPr>
                <w:rFonts w:hint="eastAsia"/>
              </w:rPr>
              <w:t>tb_pay_paymentdetail</w:t>
            </w:r>
            <w:r w:rsidR="003323B0" w:rsidRPr="001C61EE">
              <w:rPr>
                <w:rFonts w:hint="eastAsia"/>
              </w:rPr>
              <w:t>】</w:t>
            </w:r>
          </w:p>
        </w:tc>
      </w:tr>
      <w:tr w:rsidR="001834BA" w:rsidRPr="007F29C4" w:rsidTr="00DE639B">
        <w:trPr>
          <w:trHeight w:val="347"/>
        </w:trPr>
        <w:tc>
          <w:tcPr>
            <w:tcW w:w="2802" w:type="dxa"/>
          </w:tcPr>
          <w:p w:rsidR="001834BA" w:rsidRPr="00350AC4" w:rsidRDefault="001834BA" w:rsidP="002B46B6">
            <w:pPr>
              <w:pStyle w:val="a4"/>
              <w:rPr>
                <w:b/>
              </w:rPr>
            </w:pPr>
            <w:r w:rsidRPr="008840EB">
              <w:t>CONFIRM_DATE</w:t>
            </w:r>
          </w:p>
        </w:tc>
        <w:tc>
          <w:tcPr>
            <w:tcW w:w="2693" w:type="dxa"/>
          </w:tcPr>
          <w:p w:rsidR="001834BA" w:rsidRPr="00350AC4" w:rsidRDefault="001834BA" w:rsidP="002B46B6">
            <w:pPr>
              <w:pStyle w:val="a4"/>
            </w:pPr>
            <w:r>
              <w:rPr>
                <w:rFonts w:hint="eastAsia"/>
              </w:rPr>
              <w:t>放款日期</w:t>
            </w:r>
          </w:p>
        </w:tc>
        <w:tc>
          <w:tcPr>
            <w:tcW w:w="3544" w:type="dxa"/>
          </w:tcPr>
          <w:p w:rsidR="001834BA" w:rsidRPr="00350AC4" w:rsidRDefault="001834BA" w:rsidP="002B46B6">
            <w:pPr>
              <w:pStyle w:val="a4"/>
            </w:pPr>
            <w:r>
              <w:rPr>
                <w:rFonts w:hint="eastAsia"/>
              </w:rPr>
              <w:t>取第一次放款日期</w:t>
            </w:r>
          </w:p>
        </w:tc>
      </w:tr>
      <w:tr w:rsidR="00AC077A" w:rsidRPr="007F29C4" w:rsidTr="00A00780">
        <w:trPr>
          <w:trHeight w:val="266"/>
        </w:trPr>
        <w:tc>
          <w:tcPr>
            <w:tcW w:w="9039" w:type="dxa"/>
            <w:gridSpan w:val="3"/>
          </w:tcPr>
          <w:p w:rsidR="00AC077A" w:rsidRPr="00B324EE" w:rsidRDefault="00295C9E" w:rsidP="001C61EE">
            <w:pPr>
              <w:pStyle w:val="a5"/>
            </w:pPr>
            <w:r w:rsidRPr="00B324EE">
              <w:rPr>
                <w:rFonts w:hint="eastAsia"/>
              </w:rPr>
              <w:t>待收回表【</w:t>
            </w:r>
            <w:r w:rsidRPr="00B324EE">
              <w:t>tb_rep_repayment</w:t>
            </w:r>
            <w:r w:rsidRPr="00B324EE">
              <w:rPr>
                <w:rFonts w:hint="eastAsia"/>
              </w:rPr>
              <w:t>】（</w:t>
            </w:r>
            <w:r w:rsidRPr="00B324EE">
              <w:t>WHETHER_OVERDUE</w:t>
            </w:r>
            <w:r w:rsidRPr="00B324EE">
              <w:rPr>
                <w:rFonts w:hint="eastAsia"/>
              </w:rPr>
              <w:t>为是，且收回状态！</w:t>
            </w:r>
            <w:r w:rsidRPr="00B324EE">
              <w:rPr>
                <w:rFonts w:hint="eastAsia"/>
              </w:rPr>
              <w:t>= -1</w:t>
            </w:r>
            <w:r w:rsidRPr="00B324EE">
              <w:rPr>
                <w:rFonts w:hint="eastAsia"/>
              </w:rPr>
              <w:t>（未到期）且收回状态！</w:t>
            </w:r>
            <w:r w:rsidRPr="00B324EE">
              <w:rPr>
                <w:rFonts w:hint="eastAsia"/>
              </w:rPr>
              <w:t>=1</w:t>
            </w:r>
            <w:r w:rsidRPr="00B324EE">
              <w:rPr>
                <w:rFonts w:hint="eastAsia"/>
              </w:rPr>
              <w:t>（已收回））</w:t>
            </w:r>
            <w:r w:rsidR="008C13C5">
              <w:rPr>
                <w:rFonts w:hint="eastAsia"/>
              </w:rPr>
              <w:t>关联表【</w:t>
            </w:r>
            <w:r w:rsidR="008C13C5" w:rsidRPr="008C13C5">
              <w:t>tb_rep_repaymentdetail</w:t>
            </w:r>
            <w:r w:rsidR="008C13C5">
              <w:rPr>
                <w:rFonts w:hint="eastAsia"/>
              </w:rPr>
              <w:t>】查询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8C13C5" w:rsidP="002B46B6">
            <w:pPr>
              <w:pStyle w:val="a4"/>
              <w:rPr>
                <w:b/>
              </w:rPr>
            </w:pPr>
            <w:r w:rsidRPr="008C13C5">
              <w:t>SHOULD_DATE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应还款日期</w:t>
            </w:r>
          </w:p>
        </w:tc>
        <w:tc>
          <w:tcPr>
            <w:tcW w:w="3544" w:type="dxa"/>
          </w:tcPr>
          <w:p w:rsidR="001834BA" w:rsidRPr="00350AC4" w:rsidRDefault="001834BA" w:rsidP="002B46B6">
            <w:pPr>
              <w:pStyle w:val="a4"/>
            </w:pPr>
            <w:r>
              <w:rPr>
                <w:rFonts w:hint="eastAsia"/>
              </w:rPr>
              <w:t>取查询数据的应还款日期最小值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8C13C5" w:rsidP="002B46B6">
            <w:pPr>
              <w:pStyle w:val="a4"/>
              <w:rPr>
                <w:b/>
              </w:rPr>
            </w:pPr>
            <w:r w:rsidRPr="008C13C5">
              <w:t>DELAY_DAYS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逾期天数</w:t>
            </w:r>
          </w:p>
        </w:tc>
        <w:tc>
          <w:tcPr>
            <w:tcW w:w="3544" w:type="dxa"/>
          </w:tcPr>
          <w:p w:rsidR="001834BA" w:rsidRPr="00350AC4" w:rsidRDefault="00A9275D" w:rsidP="009E40B8">
            <w:pPr>
              <w:pStyle w:val="a4"/>
            </w:pPr>
            <w:r>
              <w:rPr>
                <w:rFonts w:hint="eastAsia"/>
              </w:rPr>
              <w:t>取记录逾期天数之和</w:t>
            </w:r>
          </w:p>
        </w:tc>
      </w:tr>
      <w:tr w:rsidR="006B31A2" w:rsidRPr="007F29C4" w:rsidTr="00A00780">
        <w:trPr>
          <w:trHeight w:val="266"/>
        </w:trPr>
        <w:tc>
          <w:tcPr>
            <w:tcW w:w="9039" w:type="dxa"/>
            <w:gridSpan w:val="3"/>
          </w:tcPr>
          <w:p w:rsidR="006B31A2" w:rsidRPr="00350AC4" w:rsidRDefault="000E5BC9" w:rsidP="001C61EE">
            <w:pPr>
              <w:pStyle w:val="a5"/>
              <w:rPr>
                <w:b w:val="0"/>
              </w:rPr>
            </w:pPr>
            <w:r w:rsidRPr="00B324EE">
              <w:rPr>
                <w:rFonts w:hint="eastAsia"/>
              </w:rPr>
              <w:t>待收回表【</w:t>
            </w:r>
            <w:r w:rsidRPr="00B324EE">
              <w:t>tb_rep_repayment</w:t>
            </w:r>
            <w:r w:rsidRPr="00B324EE">
              <w:rPr>
                <w:rFonts w:hint="eastAsia"/>
              </w:rPr>
              <w:t>】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7B3891" w:rsidP="002B46B6">
            <w:pPr>
              <w:pStyle w:val="a4"/>
              <w:rPr>
                <w:b/>
              </w:rPr>
            </w:pPr>
            <w:r>
              <w:rPr>
                <w:rFonts w:hint="eastAsia"/>
                <w:b/>
              </w:rPr>
              <w:t>查询记录数</w:t>
            </w:r>
            <w:r w:rsidR="00C11035">
              <w:rPr>
                <w:rFonts w:hint="eastAsia"/>
                <w:b/>
              </w:rPr>
              <w:t>统计</w:t>
            </w:r>
            <w:r>
              <w:rPr>
                <w:rFonts w:hint="eastAsia"/>
                <w:b/>
              </w:rPr>
              <w:t>/</w:t>
            </w:r>
            <w:r w:rsidRPr="007B3891">
              <w:t>LOAN_PERIOD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应还期数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期数</w:t>
            </w:r>
          </w:p>
        </w:tc>
        <w:tc>
          <w:tcPr>
            <w:tcW w:w="3544" w:type="dxa"/>
          </w:tcPr>
          <w:p w:rsidR="001834BA" w:rsidRPr="00350AC4" w:rsidRDefault="001834BA" w:rsidP="002B46B6">
            <w:pPr>
              <w:pStyle w:val="a4"/>
            </w:pP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DA0689" w:rsidP="002B46B6">
            <w:pPr>
              <w:pStyle w:val="a4"/>
              <w:rPr>
                <w:b/>
              </w:rPr>
            </w:pPr>
            <w:r w:rsidRPr="00DA0689">
              <w:t>SHOULD_PRINCIPAL_AMT_SUM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应还本金</w:t>
            </w:r>
          </w:p>
        </w:tc>
        <w:tc>
          <w:tcPr>
            <w:tcW w:w="3544" w:type="dxa"/>
          </w:tcPr>
          <w:p w:rsidR="001834BA" w:rsidRDefault="00DA0689" w:rsidP="002B46B6">
            <w:pPr>
              <w:pStyle w:val="a4"/>
            </w:pPr>
            <w:r>
              <w:rPr>
                <w:rFonts w:hint="eastAsia"/>
              </w:rPr>
              <w:t>求和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DA0689" w:rsidP="002B46B6">
            <w:pPr>
              <w:pStyle w:val="a4"/>
              <w:rPr>
                <w:b/>
              </w:rPr>
            </w:pPr>
            <w:r w:rsidRPr="00DA0689">
              <w:t>SHOULD_MANAGEMENT_FEE_AMT_SUM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应还服务费</w:t>
            </w:r>
          </w:p>
        </w:tc>
        <w:tc>
          <w:tcPr>
            <w:tcW w:w="3544" w:type="dxa"/>
          </w:tcPr>
          <w:p w:rsidR="001834BA" w:rsidRDefault="00DA0689" w:rsidP="002B46B6">
            <w:pPr>
              <w:pStyle w:val="a4"/>
            </w:pPr>
            <w:r>
              <w:rPr>
                <w:rFonts w:hint="eastAsia"/>
              </w:rPr>
              <w:t>求和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DA0689" w:rsidP="002B46B6">
            <w:pPr>
              <w:pStyle w:val="a4"/>
              <w:rPr>
                <w:b/>
              </w:rPr>
            </w:pPr>
            <w:r w:rsidRPr="00DA0689">
              <w:t>SHOULD_INTEREST_AMT_SUM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应还利息</w:t>
            </w:r>
          </w:p>
        </w:tc>
        <w:tc>
          <w:tcPr>
            <w:tcW w:w="3544" w:type="dxa"/>
          </w:tcPr>
          <w:p w:rsidR="001834BA" w:rsidRDefault="00DA0689" w:rsidP="002B46B6">
            <w:pPr>
              <w:pStyle w:val="a4"/>
            </w:pPr>
            <w:r>
              <w:rPr>
                <w:rFonts w:hint="eastAsia"/>
              </w:rPr>
              <w:t>求和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DE639B" w:rsidP="002B46B6">
            <w:pPr>
              <w:pStyle w:val="a4"/>
              <w:rPr>
                <w:b/>
              </w:rPr>
            </w:pPr>
            <w:r w:rsidRPr="00DE639B">
              <w:t>SHOULD_OVERDUE_FEE_AMT_SUM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逾期利息</w:t>
            </w:r>
          </w:p>
        </w:tc>
        <w:tc>
          <w:tcPr>
            <w:tcW w:w="3544" w:type="dxa"/>
          </w:tcPr>
          <w:p w:rsidR="001834BA" w:rsidRDefault="00DE639B" w:rsidP="002B46B6">
            <w:pPr>
              <w:pStyle w:val="a4"/>
            </w:pPr>
            <w:r>
              <w:rPr>
                <w:rFonts w:hint="eastAsia"/>
              </w:rPr>
              <w:t>求和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F54FCF" w:rsidP="002B46B6">
            <w:pPr>
              <w:pStyle w:val="a4"/>
              <w:rPr>
                <w:b/>
              </w:rPr>
            </w:pPr>
            <w:r w:rsidRPr="00F54FCF">
              <w:t>SHOULD_TOTAL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应还款合计</w:t>
            </w:r>
          </w:p>
        </w:tc>
        <w:tc>
          <w:tcPr>
            <w:tcW w:w="3544" w:type="dxa"/>
          </w:tcPr>
          <w:p w:rsidR="001834BA" w:rsidRDefault="00C878B5" w:rsidP="002B46B6">
            <w:pPr>
              <w:pStyle w:val="a4"/>
            </w:pPr>
            <w:r>
              <w:rPr>
                <w:rFonts w:hint="eastAsia"/>
              </w:rPr>
              <w:t>求和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F54FCF" w:rsidP="002B46B6">
            <w:pPr>
              <w:pStyle w:val="a4"/>
              <w:rPr>
                <w:b/>
              </w:rPr>
            </w:pPr>
            <w:r w:rsidRPr="00F54FCF">
              <w:t>ACT_PRINCIPAL_AMT_SUM</w:t>
            </w: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已还本金合计</w:t>
            </w:r>
          </w:p>
        </w:tc>
        <w:tc>
          <w:tcPr>
            <w:tcW w:w="3544" w:type="dxa"/>
          </w:tcPr>
          <w:p w:rsidR="001834BA" w:rsidRDefault="00C878B5" w:rsidP="002B46B6">
            <w:pPr>
              <w:pStyle w:val="a4"/>
            </w:pPr>
            <w:r>
              <w:rPr>
                <w:rFonts w:hint="eastAsia"/>
              </w:rPr>
              <w:t>求和</w:t>
            </w:r>
          </w:p>
        </w:tc>
      </w:tr>
      <w:tr w:rsidR="001834BA" w:rsidRPr="007F29C4" w:rsidTr="00DE639B">
        <w:trPr>
          <w:trHeight w:val="266"/>
        </w:trPr>
        <w:tc>
          <w:tcPr>
            <w:tcW w:w="2802" w:type="dxa"/>
          </w:tcPr>
          <w:p w:rsidR="001834BA" w:rsidRPr="00350AC4" w:rsidRDefault="001834BA" w:rsidP="002B46B6">
            <w:pPr>
              <w:pStyle w:val="a4"/>
            </w:pPr>
          </w:p>
        </w:tc>
        <w:tc>
          <w:tcPr>
            <w:tcW w:w="2693" w:type="dxa"/>
          </w:tcPr>
          <w:p w:rsidR="001834BA" w:rsidRDefault="001834BA" w:rsidP="002B46B6">
            <w:pPr>
              <w:pStyle w:val="a4"/>
            </w:pPr>
            <w:r>
              <w:rPr>
                <w:rFonts w:hint="eastAsia"/>
              </w:rPr>
              <w:t>未还本金合计</w:t>
            </w:r>
          </w:p>
        </w:tc>
        <w:tc>
          <w:tcPr>
            <w:tcW w:w="3544" w:type="dxa"/>
          </w:tcPr>
          <w:p w:rsidR="001834BA" w:rsidRDefault="00F54FCF" w:rsidP="002B46B6">
            <w:pPr>
              <w:pStyle w:val="a4"/>
            </w:pPr>
            <w:r>
              <w:rPr>
                <w:rFonts w:hint="eastAsia"/>
              </w:rPr>
              <w:t>SUM(</w:t>
            </w:r>
            <w:r>
              <w:rPr>
                <w:rFonts w:hint="eastAsia"/>
              </w:rPr>
              <w:t>应还本金合计</w:t>
            </w:r>
            <w:r>
              <w:rPr>
                <w:rFonts w:hint="eastAsia"/>
              </w:rPr>
              <w:t xml:space="preserve"> - </w:t>
            </w:r>
            <w:r>
              <w:rPr>
                <w:rFonts w:hint="eastAsia"/>
              </w:rPr>
              <w:t>未还本金合计</w:t>
            </w:r>
            <w:r>
              <w:rPr>
                <w:rFonts w:hint="eastAsia"/>
              </w:rPr>
              <w:t>)</w:t>
            </w:r>
          </w:p>
        </w:tc>
      </w:tr>
    </w:tbl>
    <w:p w:rsidR="001B5C1D" w:rsidRPr="001B5C1D" w:rsidRDefault="001B5C1D" w:rsidP="001B5C1D"/>
    <w:p w:rsidR="00995531" w:rsidRDefault="00995531" w:rsidP="00995531">
      <w:pPr>
        <w:pStyle w:val="4"/>
      </w:pPr>
      <w:r>
        <w:rPr>
          <w:rFonts w:hint="eastAsia"/>
        </w:rPr>
        <w:t>业务规则</w:t>
      </w:r>
    </w:p>
    <w:p w:rsidR="00F14FD0" w:rsidRDefault="00F14FD0" w:rsidP="004D03F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针对每一笔合同，如果发生逾期，会有一笔需催收的数据；</w:t>
      </w:r>
    </w:p>
    <w:p w:rsidR="004F6FAC" w:rsidRDefault="004F6FAC" w:rsidP="004D03F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新增催收记录，催收历史列表将新增一条数据；</w:t>
      </w:r>
    </w:p>
    <w:p w:rsidR="004F6FAC" w:rsidRDefault="00945D30" w:rsidP="004D03F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点击“查看还款明细</w:t>
      </w:r>
      <w:r w:rsidR="00746C73">
        <w:rPr>
          <w:rFonts w:hint="eastAsia"/>
        </w:rPr>
        <w:t>表</w:t>
      </w:r>
      <w:r>
        <w:rPr>
          <w:rFonts w:hint="eastAsia"/>
        </w:rPr>
        <w:t>”</w:t>
      </w:r>
      <w:r w:rsidR="00746C73">
        <w:rPr>
          <w:rFonts w:hint="eastAsia"/>
        </w:rPr>
        <w:t>，跳转至费用</w:t>
      </w:r>
      <w:r>
        <w:rPr>
          <w:rFonts w:hint="eastAsia"/>
        </w:rPr>
        <w:t>明细页面；</w:t>
      </w:r>
    </w:p>
    <w:p w:rsidR="00311DEC" w:rsidRDefault="00C5331C" w:rsidP="004D03F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催收历史数据可以删除，点击“删除”需提示：是否确认删除？用户点击“是”时方可进行删除；</w:t>
      </w:r>
    </w:p>
    <w:p w:rsidR="00EE6DF4" w:rsidRPr="004F6FAC" w:rsidRDefault="00486112" w:rsidP="004D03F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（</w:t>
      </w:r>
      <w:r w:rsidR="00F87594">
        <w:rPr>
          <w:rFonts w:hint="eastAsia"/>
        </w:rPr>
        <w:t>注意：需要</w:t>
      </w:r>
      <w:r w:rsidR="005B3B92">
        <w:rPr>
          <w:rFonts w:hint="eastAsia"/>
        </w:rPr>
        <w:t>能</w:t>
      </w:r>
      <w:r w:rsidR="00F87594">
        <w:rPr>
          <w:rFonts w:hint="eastAsia"/>
        </w:rPr>
        <w:t>查询</w:t>
      </w:r>
      <w:r w:rsidR="002578EB">
        <w:rPr>
          <w:rFonts w:hint="eastAsia"/>
        </w:rPr>
        <w:t>催收成功的数据</w:t>
      </w:r>
      <w:r w:rsidR="00EE6DF4">
        <w:rPr>
          <w:rFonts w:hint="eastAsia"/>
        </w:rPr>
        <w:t>。</w:t>
      </w:r>
      <w:r>
        <w:rPr>
          <w:rFonts w:hint="eastAsia"/>
        </w:rPr>
        <w:t>）</w:t>
      </w:r>
    </w:p>
    <w:p w:rsidR="00995531" w:rsidRDefault="00995531" w:rsidP="00995531">
      <w:pPr>
        <w:pStyle w:val="4"/>
      </w:pPr>
      <w:r>
        <w:rPr>
          <w:rFonts w:hint="eastAsia"/>
        </w:rPr>
        <w:lastRenderedPageBreak/>
        <w:t>操作权限</w:t>
      </w:r>
    </w:p>
    <w:p w:rsidR="000F4846" w:rsidRPr="000F4846" w:rsidRDefault="000F4846" w:rsidP="000F4846">
      <w:pPr>
        <w:ind w:firstLineChars="200" w:firstLine="480"/>
      </w:pPr>
      <w:r>
        <w:rPr>
          <w:rFonts w:hint="eastAsia"/>
        </w:rPr>
        <w:t>催收员、</w:t>
      </w:r>
      <w:r w:rsidR="00141C2F">
        <w:rPr>
          <w:rFonts w:hint="eastAsia"/>
        </w:rPr>
        <w:t>催收管理员、</w:t>
      </w:r>
      <w:r>
        <w:rPr>
          <w:rFonts w:hint="eastAsia"/>
        </w:rPr>
        <w:t>总经理</w:t>
      </w:r>
    </w:p>
    <w:p w:rsidR="00D34C21" w:rsidRDefault="00616766" w:rsidP="0031079A">
      <w:pPr>
        <w:pStyle w:val="2"/>
      </w:pPr>
      <w:r>
        <w:rPr>
          <w:rFonts w:hint="eastAsia"/>
        </w:rPr>
        <w:t>退单查询</w:t>
      </w:r>
      <w:r w:rsidR="00D6001D">
        <w:rPr>
          <w:rFonts w:hint="eastAsia"/>
        </w:rPr>
        <w:t>（需要补充输入输出项）</w:t>
      </w:r>
    </w:p>
    <w:p w:rsidR="00D34C21" w:rsidRDefault="00616766" w:rsidP="00D34C21">
      <w:pPr>
        <w:pStyle w:val="3"/>
      </w:pPr>
      <w:r>
        <w:rPr>
          <w:rFonts w:hint="eastAsia"/>
        </w:rPr>
        <w:t>退单</w:t>
      </w:r>
      <w:r w:rsidR="00AF3D4F">
        <w:rPr>
          <w:rFonts w:hint="eastAsia"/>
        </w:rPr>
        <w:t>查询</w:t>
      </w:r>
    </w:p>
    <w:p w:rsidR="000E427A" w:rsidRDefault="000E427A" w:rsidP="000E427A">
      <w:pPr>
        <w:pStyle w:val="4"/>
      </w:pPr>
      <w:r>
        <w:rPr>
          <w:rFonts w:hint="eastAsia"/>
        </w:rPr>
        <w:t>功能概述</w:t>
      </w:r>
    </w:p>
    <w:p w:rsidR="000E427A" w:rsidRPr="000E427A" w:rsidRDefault="000E427A" w:rsidP="009457BB">
      <w:pPr>
        <w:ind w:firstLineChars="200" w:firstLine="480"/>
      </w:pPr>
      <w:r>
        <w:rPr>
          <w:rFonts w:hint="eastAsia"/>
        </w:rPr>
        <w:t>提供对所有</w:t>
      </w:r>
      <w:r w:rsidR="007D798B">
        <w:rPr>
          <w:rFonts w:hint="eastAsia"/>
        </w:rPr>
        <w:t>客户取消、已拒绝、客户退款退货的失败单进行查询及操作功能。</w:t>
      </w:r>
    </w:p>
    <w:p w:rsidR="000E427A" w:rsidRDefault="000E427A" w:rsidP="000E427A">
      <w:pPr>
        <w:pStyle w:val="4"/>
      </w:pPr>
      <w:r>
        <w:rPr>
          <w:rFonts w:hint="eastAsia"/>
        </w:rPr>
        <w:t>页面设计</w:t>
      </w:r>
    </w:p>
    <w:p w:rsidR="00794DB9" w:rsidRPr="00794DB9" w:rsidRDefault="00794DB9" w:rsidP="00794DB9">
      <w:r>
        <w:rPr>
          <w:rFonts w:hint="eastAsia"/>
        </w:rPr>
        <w:t>退单查询列表：</w:t>
      </w:r>
    </w:p>
    <w:p w:rsidR="00B70B21" w:rsidRDefault="00B70B21" w:rsidP="00B70B21">
      <w:r>
        <w:rPr>
          <w:rFonts w:hint="eastAsia"/>
          <w:noProof/>
        </w:rPr>
        <w:drawing>
          <wp:inline distT="0" distB="0" distL="0" distR="0">
            <wp:extent cx="5274310" cy="2831146"/>
            <wp:effectExtent l="19050" t="0" r="2540" b="0"/>
            <wp:docPr id="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B21" w:rsidRDefault="00794DB9" w:rsidP="00B70B21">
      <w:r>
        <w:rPr>
          <w:rFonts w:hint="eastAsia"/>
        </w:rPr>
        <w:t>退单查询详情：</w:t>
      </w:r>
    </w:p>
    <w:p w:rsidR="00B70B21" w:rsidRPr="00B70B21" w:rsidRDefault="00442419" w:rsidP="00B70B21">
      <w:r>
        <w:rPr>
          <w:rFonts w:hint="eastAsia"/>
          <w:noProof/>
        </w:rPr>
        <w:lastRenderedPageBreak/>
        <w:drawing>
          <wp:inline distT="0" distB="0" distL="0" distR="0">
            <wp:extent cx="5274310" cy="3091784"/>
            <wp:effectExtent l="19050" t="0" r="254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27A" w:rsidRDefault="000E427A" w:rsidP="000E427A">
      <w:pPr>
        <w:pStyle w:val="4"/>
      </w:pPr>
      <w:r>
        <w:rPr>
          <w:rFonts w:hint="eastAsia"/>
        </w:rPr>
        <w:t>输入项</w:t>
      </w:r>
    </w:p>
    <w:p w:rsidR="00442419" w:rsidRPr="00442419" w:rsidRDefault="00442419" w:rsidP="00442419"/>
    <w:p w:rsidR="000E427A" w:rsidRDefault="000E427A" w:rsidP="000E427A">
      <w:pPr>
        <w:pStyle w:val="4"/>
      </w:pPr>
      <w:r>
        <w:rPr>
          <w:rFonts w:hint="eastAsia"/>
        </w:rPr>
        <w:t>输出项</w:t>
      </w:r>
    </w:p>
    <w:p w:rsidR="00442419" w:rsidRPr="00442419" w:rsidRDefault="00442419" w:rsidP="00442419"/>
    <w:p w:rsidR="000E427A" w:rsidRDefault="000E427A" w:rsidP="000E427A">
      <w:pPr>
        <w:pStyle w:val="4"/>
      </w:pPr>
      <w:r>
        <w:rPr>
          <w:rFonts w:hint="eastAsia"/>
        </w:rPr>
        <w:t>业务规则</w:t>
      </w:r>
    </w:p>
    <w:p w:rsidR="000E427A" w:rsidRDefault="00690706" w:rsidP="004D03F8">
      <w:pPr>
        <w:pStyle w:val="ac"/>
        <w:numPr>
          <w:ilvl w:val="0"/>
          <w:numId w:val="18"/>
        </w:numPr>
        <w:ind w:firstLineChars="0"/>
      </w:pPr>
      <w:r>
        <w:rPr>
          <w:rFonts w:hint="eastAsia"/>
        </w:rPr>
        <w:t>总经理可以对被拒绝的订单（</w:t>
      </w:r>
      <w:r>
        <w:rPr>
          <w:rFonts w:hint="eastAsia"/>
        </w:rPr>
        <w:t>3</w:t>
      </w:r>
      <w:r>
        <w:rPr>
          <w:rFonts w:hint="eastAsia"/>
        </w:rPr>
        <w:t>个月内）进行审批操作，可以越过风控环节，直接审批通过（相当于风控初审环节的“快速通过”按钮）；</w:t>
      </w:r>
    </w:p>
    <w:p w:rsidR="003B3D9E" w:rsidRDefault="00390883" w:rsidP="004D03F8">
      <w:pPr>
        <w:pStyle w:val="ac"/>
        <w:numPr>
          <w:ilvl w:val="0"/>
          <w:numId w:val="18"/>
        </w:numPr>
        <w:ind w:firstLineChars="0"/>
      </w:pPr>
      <w:r>
        <w:rPr>
          <w:rFonts w:hint="eastAsia"/>
        </w:rPr>
        <w:t>对客户取消、已拒绝的订单提供查询查看的功能；</w:t>
      </w:r>
    </w:p>
    <w:p w:rsidR="00390883" w:rsidRDefault="00CD1A70" w:rsidP="004D03F8">
      <w:pPr>
        <w:pStyle w:val="ac"/>
        <w:numPr>
          <w:ilvl w:val="0"/>
          <w:numId w:val="18"/>
        </w:numPr>
        <w:ind w:firstLineChars="0"/>
      </w:pPr>
      <w:r>
        <w:rPr>
          <w:rFonts w:hint="eastAsia"/>
        </w:rPr>
        <w:t>当客户发生退货退款，并成功时，订单池中将会出现该笔订单；</w:t>
      </w:r>
    </w:p>
    <w:p w:rsidR="00D74AC2" w:rsidRDefault="00D74AC2" w:rsidP="004D03F8">
      <w:pPr>
        <w:pStyle w:val="ac"/>
        <w:numPr>
          <w:ilvl w:val="0"/>
          <w:numId w:val="18"/>
        </w:numPr>
        <w:ind w:firstLineChars="0"/>
      </w:pPr>
      <w:r>
        <w:rPr>
          <w:rFonts w:hint="eastAsia"/>
        </w:rPr>
        <w:t>按申请日期倒序排列；</w:t>
      </w:r>
    </w:p>
    <w:p w:rsidR="00D74AC2" w:rsidRDefault="00914CEC" w:rsidP="004D03F8">
      <w:pPr>
        <w:pStyle w:val="ac"/>
        <w:numPr>
          <w:ilvl w:val="0"/>
          <w:numId w:val="18"/>
        </w:numPr>
        <w:ind w:firstLineChars="0"/>
      </w:pPr>
      <w:r>
        <w:rPr>
          <w:rFonts w:hint="eastAsia"/>
        </w:rPr>
        <w:t>点击“申请编号”链接可跳转至申请信息详情页面；</w:t>
      </w:r>
    </w:p>
    <w:p w:rsidR="00914CEC" w:rsidRDefault="00914CEC" w:rsidP="004D03F8">
      <w:pPr>
        <w:pStyle w:val="ac"/>
        <w:numPr>
          <w:ilvl w:val="0"/>
          <w:numId w:val="18"/>
        </w:numPr>
        <w:ind w:firstLineChars="0"/>
      </w:pPr>
    </w:p>
    <w:p w:rsidR="00AF3D4F" w:rsidRPr="00D34C21" w:rsidRDefault="00AF3D4F" w:rsidP="000A70D9">
      <w:pPr>
        <w:pStyle w:val="ac"/>
        <w:ind w:left="420" w:firstLineChars="0" w:firstLine="0"/>
      </w:pPr>
    </w:p>
    <w:p w:rsidR="00AA05E3" w:rsidRDefault="00370C05" w:rsidP="0031079A">
      <w:pPr>
        <w:pStyle w:val="2"/>
      </w:pPr>
      <w:r>
        <w:rPr>
          <w:rFonts w:hint="eastAsia"/>
        </w:rPr>
        <w:lastRenderedPageBreak/>
        <w:t>系统设置</w:t>
      </w:r>
    </w:p>
    <w:p w:rsidR="006426F8" w:rsidRDefault="006426F8" w:rsidP="00370C05">
      <w:pPr>
        <w:pStyle w:val="3"/>
      </w:pPr>
      <w:r>
        <w:rPr>
          <w:rFonts w:hint="eastAsia"/>
        </w:rPr>
        <w:t>贷款产品</w:t>
      </w:r>
      <w:r w:rsidR="009D232B">
        <w:rPr>
          <w:rFonts w:hint="eastAsia"/>
        </w:rPr>
        <w:t>配置</w:t>
      </w:r>
    </w:p>
    <w:p w:rsidR="001227D8" w:rsidRDefault="001227D8" w:rsidP="001227D8">
      <w:pPr>
        <w:pStyle w:val="4"/>
      </w:pPr>
      <w:r>
        <w:rPr>
          <w:rFonts w:hint="eastAsia"/>
        </w:rPr>
        <w:t>功能概述</w:t>
      </w:r>
    </w:p>
    <w:p w:rsidR="001227D8" w:rsidRPr="001227D8" w:rsidRDefault="00525291" w:rsidP="00073DE2">
      <w:pPr>
        <w:ind w:firstLineChars="200" w:firstLine="480"/>
      </w:pPr>
      <w:r>
        <w:rPr>
          <w:rFonts w:hint="eastAsia"/>
        </w:rPr>
        <w:t>增加逾期利率配置等</w:t>
      </w:r>
      <w:r w:rsidR="00341466">
        <w:rPr>
          <w:rFonts w:hint="eastAsia"/>
        </w:rPr>
        <w:t>（</w:t>
      </w:r>
      <w:r w:rsidR="00341466" w:rsidRPr="001705BF">
        <w:rPr>
          <w:rFonts w:hint="eastAsia"/>
          <w:highlight w:val="yellow"/>
        </w:rPr>
        <w:t>需要将参数配置中的逾期利率、</w:t>
      </w:r>
      <w:r w:rsidR="00341466" w:rsidRPr="001705BF">
        <w:rPr>
          <w:highlight w:val="yellow"/>
        </w:rPr>
        <w:t>学生分期首次逾期减免天数</w:t>
      </w:r>
      <w:r w:rsidR="00380D2A" w:rsidRPr="001705BF">
        <w:rPr>
          <w:rFonts w:hint="eastAsia"/>
          <w:highlight w:val="yellow"/>
        </w:rPr>
        <w:t>删除</w:t>
      </w:r>
      <w:r w:rsidR="007237C4" w:rsidRPr="001705BF">
        <w:rPr>
          <w:rFonts w:hint="eastAsia"/>
          <w:highlight w:val="yellow"/>
        </w:rPr>
        <w:t>，相关</w:t>
      </w:r>
      <w:r w:rsidR="00CF7867">
        <w:rPr>
          <w:rFonts w:hint="eastAsia"/>
          <w:highlight w:val="yellow"/>
        </w:rPr>
        <w:t>原</w:t>
      </w:r>
      <w:r w:rsidR="007237C4" w:rsidRPr="001705BF">
        <w:rPr>
          <w:rFonts w:hint="eastAsia"/>
          <w:highlight w:val="yellow"/>
        </w:rPr>
        <w:t>取参数配置中的</w:t>
      </w:r>
      <w:r w:rsidR="0081071A">
        <w:rPr>
          <w:rFonts w:hint="eastAsia"/>
          <w:highlight w:val="yellow"/>
        </w:rPr>
        <w:t>配置数据的</w:t>
      </w:r>
      <w:r w:rsidR="007237C4" w:rsidRPr="001705BF">
        <w:rPr>
          <w:rFonts w:hint="eastAsia"/>
          <w:highlight w:val="yellow"/>
        </w:rPr>
        <w:t>代码需修改为取贷款产品配置中的配置数据</w:t>
      </w:r>
      <w:r w:rsidR="00341466">
        <w:rPr>
          <w:rFonts w:hint="eastAsia"/>
        </w:rPr>
        <w:t>）</w:t>
      </w:r>
      <w:r w:rsidR="00380D2A">
        <w:rPr>
          <w:rFonts w:hint="eastAsia"/>
        </w:rPr>
        <w:t>。</w:t>
      </w:r>
    </w:p>
    <w:p w:rsidR="001227D8" w:rsidRDefault="001227D8" w:rsidP="001227D8">
      <w:pPr>
        <w:pStyle w:val="4"/>
      </w:pPr>
      <w:r>
        <w:rPr>
          <w:rFonts w:hint="eastAsia"/>
        </w:rPr>
        <w:t>页面设计</w:t>
      </w:r>
    </w:p>
    <w:p w:rsidR="00A80BDE" w:rsidRPr="00A80BDE" w:rsidRDefault="00A80BDE" w:rsidP="00A80BDE">
      <w:r>
        <w:rPr>
          <w:rFonts w:hint="eastAsia"/>
          <w:noProof/>
        </w:rPr>
        <w:drawing>
          <wp:inline distT="0" distB="0" distL="0" distR="0">
            <wp:extent cx="5274310" cy="177339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D8" w:rsidRDefault="001227D8" w:rsidP="001227D8">
      <w:pPr>
        <w:pStyle w:val="4"/>
      </w:pPr>
      <w:r>
        <w:rPr>
          <w:rFonts w:hint="eastAsia"/>
        </w:rPr>
        <w:t>输入项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417"/>
        <w:gridCol w:w="1418"/>
        <w:gridCol w:w="1701"/>
      </w:tblGrid>
      <w:tr w:rsidR="000665F3" w:rsidRPr="007F29C4" w:rsidTr="00A50B0D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0665F3" w:rsidRPr="007F29C4" w:rsidRDefault="000665F3" w:rsidP="002B46B6">
            <w:pPr>
              <w:pStyle w:val="a5"/>
            </w:pPr>
            <w:bookmarkStart w:id="76" w:name="OLE_LINK5"/>
            <w:bookmarkStart w:id="77" w:name="OLE_LINK6"/>
            <w:r w:rsidRPr="007F29C4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0665F3" w:rsidRPr="007F29C4" w:rsidRDefault="000665F3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665F3" w:rsidRPr="007F29C4" w:rsidRDefault="000665F3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0665F3" w:rsidRDefault="000665F3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665F3" w:rsidRPr="007F29C4" w:rsidRDefault="000665F3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0665F3" w:rsidRPr="007F29C4" w:rsidRDefault="000665F3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0665F3" w:rsidRPr="007F29C4" w:rsidTr="00A50B0D">
        <w:trPr>
          <w:trHeight w:val="347"/>
        </w:trPr>
        <w:tc>
          <w:tcPr>
            <w:tcW w:w="9039" w:type="dxa"/>
            <w:gridSpan w:val="6"/>
          </w:tcPr>
          <w:p w:rsidR="000665F3" w:rsidRPr="00350AC4" w:rsidRDefault="000665F3" w:rsidP="001C61EE">
            <w:pPr>
              <w:pStyle w:val="a5"/>
              <w:rPr>
                <w:b w:val="0"/>
              </w:rPr>
            </w:pPr>
            <w:r>
              <w:rPr>
                <w:rFonts w:hint="eastAsia"/>
              </w:rPr>
              <w:t>贷款产品配置表【</w:t>
            </w:r>
            <w:r w:rsidRPr="000665F3">
              <w:t>tb_sys_product</w:t>
            </w:r>
            <w:r>
              <w:rPr>
                <w:rFonts w:hint="eastAsia"/>
              </w:rPr>
              <w:t>】</w:t>
            </w:r>
          </w:p>
        </w:tc>
      </w:tr>
      <w:tr w:rsidR="000665F3" w:rsidRPr="007F29C4" w:rsidTr="00A50B0D">
        <w:trPr>
          <w:trHeight w:val="347"/>
        </w:trPr>
        <w:tc>
          <w:tcPr>
            <w:tcW w:w="1526" w:type="dxa"/>
          </w:tcPr>
          <w:p w:rsidR="000665F3" w:rsidRPr="00350AC4" w:rsidRDefault="00235938" w:rsidP="002B46B6">
            <w:pPr>
              <w:pStyle w:val="a4"/>
            </w:pPr>
            <w:r>
              <w:rPr>
                <w:rFonts w:hint="eastAsia"/>
              </w:rPr>
              <w:t>DUE_RATE</w:t>
            </w:r>
          </w:p>
        </w:tc>
        <w:tc>
          <w:tcPr>
            <w:tcW w:w="1559" w:type="dxa"/>
          </w:tcPr>
          <w:p w:rsidR="000665F3" w:rsidRPr="00350AC4" w:rsidRDefault="00100636" w:rsidP="002B46B6">
            <w:pPr>
              <w:pStyle w:val="a4"/>
            </w:pPr>
            <w:r>
              <w:rPr>
                <w:rFonts w:hint="eastAsia"/>
              </w:rPr>
              <w:t>逾期利率</w:t>
            </w:r>
          </w:p>
        </w:tc>
        <w:tc>
          <w:tcPr>
            <w:tcW w:w="1418" w:type="dxa"/>
          </w:tcPr>
          <w:p w:rsidR="000665F3" w:rsidRPr="00350AC4" w:rsidRDefault="005F46C3" w:rsidP="002B46B6">
            <w:pPr>
              <w:pStyle w:val="a4"/>
            </w:pPr>
            <w:r w:rsidRPr="005F46C3">
              <w:t>decimal(22,4)</w:t>
            </w:r>
          </w:p>
        </w:tc>
        <w:tc>
          <w:tcPr>
            <w:tcW w:w="1417" w:type="dxa"/>
          </w:tcPr>
          <w:p w:rsidR="000665F3" w:rsidRPr="00350AC4" w:rsidRDefault="007066C3" w:rsidP="002B46B6">
            <w:pPr>
              <w:pStyle w:val="a4"/>
            </w:pP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18" w:type="dxa"/>
          </w:tcPr>
          <w:p w:rsidR="000665F3" w:rsidRPr="00350AC4" w:rsidRDefault="007066C3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0665F3" w:rsidRPr="00350AC4" w:rsidRDefault="000665F3" w:rsidP="002B46B6">
            <w:pPr>
              <w:pStyle w:val="a4"/>
            </w:pPr>
          </w:p>
        </w:tc>
      </w:tr>
      <w:tr w:rsidR="000665F3" w:rsidRPr="007F29C4" w:rsidTr="00A50B0D">
        <w:trPr>
          <w:trHeight w:val="266"/>
        </w:trPr>
        <w:tc>
          <w:tcPr>
            <w:tcW w:w="1526" w:type="dxa"/>
          </w:tcPr>
          <w:p w:rsidR="000665F3" w:rsidRPr="00350AC4" w:rsidRDefault="00235938" w:rsidP="002B46B6">
            <w:pPr>
              <w:pStyle w:val="a4"/>
            </w:pPr>
            <w:r>
              <w:rPr>
                <w:rFonts w:hint="eastAsia"/>
              </w:rPr>
              <w:t>DUE_SUBTRACT_DAY</w:t>
            </w:r>
          </w:p>
        </w:tc>
        <w:tc>
          <w:tcPr>
            <w:tcW w:w="1559" w:type="dxa"/>
          </w:tcPr>
          <w:p w:rsidR="000665F3" w:rsidRDefault="00100636" w:rsidP="002B46B6">
            <w:pPr>
              <w:pStyle w:val="a4"/>
            </w:pPr>
            <w:r>
              <w:rPr>
                <w:rFonts w:hint="eastAsia"/>
              </w:rPr>
              <w:t>首次逾期减免天数</w:t>
            </w:r>
          </w:p>
        </w:tc>
        <w:tc>
          <w:tcPr>
            <w:tcW w:w="1418" w:type="dxa"/>
          </w:tcPr>
          <w:p w:rsidR="000665F3" w:rsidRPr="00350AC4" w:rsidRDefault="005F46C3" w:rsidP="002B46B6">
            <w:pPr>
              <w:pStyle w:val="a4"/>
            </w:pPr>
            <w:r w:rsidRPr="005F46C3">
              <w:t>int(20)</w:t>
            </w:r>
          </w:p>
        </w:tc>
        <w:tc>
          <w:tcPr>
            <w:tcW w:w="1417" w:type="dxa"/>
          </w:tcPr>
          <w:p w:rsidR="000665F3" w:rsidRDefault="007066C3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0665F3" w:rsidRPr="00350AC4" w:rsidRDefault="007066C3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0665F3" w:rsidRPr="00350AC4" w:rsidRDefault="000665F3" w:rsidP="002B46B6">
            <w:pPr>
              <w:pStyle w:val="a4"/>
            </w:pPr>
          </w:p>
        </w:tc>
      </w:tr>
      <w:tr w:rsidR="00414703" w:rsidRPr="007F29C4" w:rsidTr="00A50B0D">
        <w:trPr>
          <w:trHeight w:val="266"/>
        </w:trPr>
        <w:tc>
          <w:tcPr>
            <w:tcW w:w="1526" w:type="dxa"/>
          </w:tcPr>
          <w:p w:rsidR="00414703" w:rsidRDefault="00576899" w:rsidP="002B46B6">
            <w:pPr>
              <w:pStyle w:val="a4"/>
            </w:pPr>
            <w:r>
              <w:rPr>
                <w:rFonts w:hint="eastAsia"/>
              </w:rPr>
              <w:t>VALID_DATE</w:t>
            </w:r>
          </w:p>
        </w:tc>
        <w:tc>
          <w:tcPr>
            <w:tcW w:w="1559" w:type="dxa"/>
          </w:tcPr>
          <w:p w:rsidR="00414703" w:rsidRDefault="00414703" w:rsidP="002B46B6">
            <w:pPr>
              <w:pStyle w:val="a4"/>
            </w:pPr>
            <w:r>
              <w:rPr>
                <w:rFonts w:hint="eastAsia"/>
              </w:rPr>
              <w:t>生效日期</w:t>
            </w:r>
          </w:p>
        </w:tc>
        <w:tc>
          <w:tcPr>
            <w:tcW w:w="1418" w:type="dxa"/>
          </w:tcPr>
          <w:p w:rsidR="00414703" w:rsidRPr="005F46C3" w:rsidRDefault="00AC6B3B" w:rsidP="002B46B6">
            <w:pPr>
              <w:pStyle w:val="a4"/>
            </w:pPr>
            <w:r>
              <w:rPr>
                <w:rFonts w:hint="eastAsia"/>
              </w:rPr>
              <w:t>datetime</w:t>
            </w:r>
          </w:p>
        </w:tc>
        <w:tc>
          <w:tcPr>
            <w:tcW w:w="1417" w:type="dxa"/>
          </w:tcPr>
          <w:p w:rsidR="00414703" w:rsidRDefault="00AC6B3B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414703" w:rsidRDefault="001019D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414703" w:rsidRPr="00350AC4" w:rsidRDefault="00414703" w:rsidP="002B46B6">
            <w:pPr>
              <w:pStyle w:val="a4"/>
            </w:pPr>
          </w:p>
        </w:tc>
      </w:tr>
      <w:tr w:rsidR="00414703" w:rsidRPr="007F29C4" w:rsidTr="00A50B0D">
        <w:trPr>
          <w:trHeight w:val="266"/>
        </w:trPr>
        <w:tc>
          <w:tcPr>
            <w:tcW w:w="1526" w:type="dxa"/>
          </w:tcPr>
          <w:p w:rsidR="00414703" w:rsidRDefault="00576899" w:rsidP="002B46B6">
            <w:pPr>
              <w:pStyle w:val="a4"/>
            </w:pPr>
            <w:r>
              <w:rPr>
                <w:rFonts w:hint="eastAsia"/>
              </w:rPr>
              <w:t>EXPIRY_DATE</w:t>
            </w:r>
          </w:p>
        </w:tc>
        <w:tc>
          <w:tcPr>
            <w:tcW w:w="1559" w:type="dxa"/>
          </w:tcPr>
          <w:p w:rsidR="00414703" w:rsidRDefault="00414703" w:rsidP="002B46B6">
            <w:pPr>
              <w:pStyle w:val="a4"/>
            </w:pPr>
            <w:r>
              <w:rPr>
                <w:rFonts w:hint="eastAsia"/>
              </w:rPr>
              <w:t>失效日期</w:t>
            </w:r>
          </w:p>
        </w:tc>
        <w:tc>
          <w:tcPr>
            <w:tcW w:w="1418" w:type="dxa"/>
          </w:tcPr>
          <w:p w:rsidR="00414703" w:rsidRPr="005F46C3" w:rsidRDefault="00AC6B3B" w:rsidP="002B46B6">
            <w:pPr>
              <w:pStyle w:val="a4"/>
            </w:pPr>
            <w:r>
              <w:rPr>
                <w:rFonts w:hint="eastAsia"/>
              </w:rPr>
              <w:t>datetime</w:t>
            </w:r>
          </w:p>
        </w:tc>
        <w:tc>
          <w:tcPr>
            <w:tcW w:w="1417" w:type="dxa"/>
          </w:tcPr>
          <w:p w:rsidR="00414703" w:rsidRDefault="00AC6B3B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418" w:type="dxa"/>
          </w:tcPr>
          <w:p w:rsidR="00414703" w:rsidRDefault="001019D1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414703" w:rsidRPr="00350AC4" w:rsidRDefault="00414703" w:rsidP="002B46B6">
            <w:pPr>
              <w:pStyle w:val="a4"/>
            </w:pPr>
          </w:p>
        </w:tc>
      </w:tr>
      <w:bookmarkEnd w:id="76"/>
      <w:bookmarkEnd w:id="77"/>
    </w:tbl>
    <w:p w:rsidR="00747E76" w:rsidRPr="00747E76" w:rsidRDefault="00747E76" w:rsidP="00747E76"/>
    <w:p w:rsidR="001227D8" w:rsidRDefault="001227D8" w:rsidP="001227D8">
      <w:pPr>
        <w:pStyle w:val="4"/>
      </w:pPr>
      <w:r>
        <w:rPr>
          <w:rFonts w:hint="eastAsia"/>
        </w:rPr>
        <w:lastRenderedPageBreak/>
        <w:t>输出项</w:t>
      </w:r>
    </w:p>
    <w:p w:rsidR="002368E9" w:rsidRPr="002368E9" w:rsidRDefault="002368E9" w:rsidP="003F75DF">
      <w:pPr>
        <w:ind w:firstLineChars="200" w:firstLine="480"/>
      </w:pPr>
      <w:r>
        <w:rPr>
          <w:rFonts w:hint="eastAsia"/>
        </w:rPr>
        <w:t>成功</w:t>
      </w:r>
      <w:r>
        <w:rPr>
          <w:rFonts w:hint="eastAsia"/>
        </w:rPr>
        <w:t>/</w:t>
      </w:r>
      <w:r>
        <w:rPr>
          <w:rFonts w:hint="eastAsia"/>
        </w:rPr>
        <w:t>失败</w:t>
      </w:r>
    </w:p>
    <w:p w:rsidR="001227D8" w:rsidRDefault="001227D8" w:rsidP="001227D8">
      <w:pPr>
        <w:pStyle w:val="4"/>
      </w:pPr>
      <w:r>
        <w:rPr>
          <w:rFonts w:hint="eastAsia"/>
        </w:rPr>
        <w:t>业务规则</w:t>
      </w:r>
    </w:p>
    <w:p w:rsidR="00234ACC" w:rsidRPr="00234ACC" w:rsidRDefault="00234ACC" w:rsidP="004D03F8">
      <w:pPr>
        <w:pStyle w:val="ac"/>
        <w:numPr>
          <w:ilvl w:val="0"/>
          <w:numId w:val="12"/>
        </w:numPr>
        <w:ind w:firstLineChars="0"/>
      </w:pPr>
    </w:p>
    <w:p w:rsidR="001227D8" w:rsidRDefault="001227D8" w:rsidP="001227D8">
      <w:pPr>
        <w:pStyle w:val="4"/>
      </w:pPr>
      <w:r>
        <w:rPr>
          <w:rFonts w:hint="eastAsia"/>
        </w:rPr>
        <w:t>操作权限</w:t>
      </w:r>
    </w:p>
    <w:p w:rsidR="00476333" w:rsidRPr="00476333" w:rsidRDefault="00476333" w:rsidP="00476333">
      <w:pPr>
        <w:ind w:firstLineChars="200" w:firstLine="480"/>
      </w:pPr>
      <w:r>
        <w:rPr>
          <w:rFonts w:hint="eastAsia"/>
        </w:rPr>
        <w:t>系统管理员</w:t>
      </w:r>
    </w:p>
    <w:p w:rsidR="008E6ED3" w:rsidRDefault="008E6ED3" w:rsidP="00370C05">
      <w:pPr>
        <w:pStyle w:val="3"/>
      </w:pPr>
      <w:r>
        <w:rPr>
          <w:rFonts w:hint="eastAsia"/>
        </w:rPr>
        <w:t>角色管理</w:t>
      </w:r>
    </w:p>
    <w:p w:rsidR="00E159C5" w:rsidRDefault="00E159C5" w:rsidP="00E159C5">
      <w:pPr>
        <w:pStyle w:val="4"/>
      </w:pPr>
      <w:r>
        <w:rPr>
          <w:rFonts w:hint="eastAsia"/>
        </w:rPr>
        <w:t>功能概述</w:t>
      </w:r>
    </w:p>
    <w:p w:rsidR="00D632B8" w:rsidRPr="00D632B8" w:rsidRDefault="00D632B8" w:rsidP="009834F9">
      <w:pPr>
        <w:ind w:firstLineChars="200" w:firstLine="480"/>
      </w:pPr>
      <w:r>
        <w:rPr>
          <w:rFonts w:hint="eastAsia"/>
        </w:rPr>
        <w:t>增加可授权角色配置及展示功能。</w:t>
      </w:r>
    </w:p>
    <w:p w:rsidR="00001990" w:rsidRDefault="00E159C5" w:rsidP="009834F9">
      <w:pPr>
        <w:pStyle w:val="4"/>
      </w:pPr>
      <w:r>
        <w:rPr>
          <w:rFonts w:hint="eastAsia"/>
        </w:rPr>
        <w:t>页面设计</w:t>
      </w:r>
      <w:r w:rsidR="00001990">
        <w:rPr>
          <w:rFonts w:hint="eastAsia"/>
        </w:rPr>
        <w:tab/>
      </w:r>
    </w:p>
    <w:p w:rsidR="009834F9" w:rsidRPr="009834F9" w:rsidRDefault="009834F9" w:rsidP="009834F9">
      <w:pPr>
        <w:ind w:firstLineChars="200" w:firstLine="480"/>
      </w:pPr>
      <w:r>
        <w:rPr>
          <w:rFonts w:hint="eastAsia"/>
        </w:rPr>
        <w:t>新增及编辑页面增加功能如下图所示：</w:t>
      </w:r>
    </w:p>
    <w:p w:rsidR="00E159C5" w:rsidRDefault="00E159C5" w:rsidP="00E159C5">
      <w:r>
        <w:rPr>
          <w:noProof/>
        </w:rPr>
        <w:drawing>
          <wp:inline distT="0" distB="0" distL="0" distR="0">
            <wp:extent cx="5274310" cy="357636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96F" w:rsidRDefault="00F7396F" w:rsidP="00F7396F">
      <w:pPr>
        <w:pStyle w:val="4"/>
      </w:pPr>
      <w:r>
        <w:rPr>
          <w:rFonts w:hint="eastAsia"/>
        </w:rPr>
        <w:lastRenderedPageBreak/>
        <w:t>输入项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417"/>
        <w:gridCol w:w="1418"/>
        <w:gridCol w:w="1701"/>
      </w:tblGrid>
      <w:tr w:rsidR="00EE4016" w:rsidRPr="007F29C4" w:rsidTr="005E0D34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EE4016" w:rsidRPr="007F29C4" w:rsidRDefault="00EE4016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EE4016" w:rsidRPr="007F29C4" w:rsidRDefault="00EE4016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E4016" w:rsidRPr="007F29C4" w:rsidRDefault="00EE4016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EE4016" w:rsidRDefault="00EE4016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E4016" w:rsidRPr="007F29C4" w:rsidRDefault="00EE4016" w:rsidP="002B46B6">
            <w:pPr>
              <w:pStyle w:val="a5"/>
            </w:pPr>
            <w:r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EE4016" w:rsidRPr="007F29C4" w:rsidRDefault="00EE4016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1C6D27" w:rsidRPr="007F29C4" w:rsidTr="00A50B0D">
        <w:trPr>
          <w:trHeight w:val="347"/>
        </w:trPr>
        <w:tc>
          <w:tcPr>
            <w:tcW w:w="9039" w:type="dxa"/>
            <w:gridSpan w:val="6"/>
          </w:tcPr>
          <w:p w:rsidR="001C6D27" w:rsidRPr="00350AC4" w:rsidRDefault="001C6D27" w:rsidP="001C61EE">
            <w:pPr>
              <w:pStyle w:val="a5"/>
              <w:rPr>
                <w:b w:val="0"/>
              </w:rPr>
            </w:pPr>
            <w:r>
              <w:rPr>
                <w:rFonts w:hint="eastAsia"/>
              </w:rPr>
              <w:t>可</w:t>
            </w:r>
            <w:r w:rsidRPr="001C61EE">
              <w:rPr>
                <w:rFonts w:hint="eastAsia"/>
              </w:rPr>
              <w:t>授权角色映射表【</w:t>
            </w:r>
            <w:r w:rsidRPr="001C61EE">
              <w:rPr>
                <w:rFonts w:hint="eastAsia"/>
              </w:rPr>
              <w:t>tb_sys_map_role_role</w:t>
            </w:r>
            <w:r w:rsidRPr="001C61EE">
              <w:rPr>
                <w:rFonts w:hint="eastAsia"/>
              </w:rPr>
              <w:t>】</w:t>
            </w:r>
          </w:p>
        </w:tc>
      </w:tr>
      <w:tr w:rsidR="00EE4016" w:rsidRPr="007F29C4" w:rsidTr="005E0D34">
        <w:trPr>
          <w:trHeight w:val="347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ID</w:t>
            </w:r>
          </w:p>
        </w:tc>
        <w:tc>
          <w:tcPr>
            <w:tcW w:w="1559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主键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int(11)</w:t>
            </w:r>
          </w:p>
        </w:tc>
        <w:tc>
          <w:tcPr>
            <w:tcW w:w="1417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ROLE_CODE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>
              <w:rPr>
                <w:rFonts w:hint="eastAsia"/>
              </w:rPr>
              <w:t>角色编码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varchar(10)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AUTH_ROLE_CODE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>
              <w:rPr>
                <w:rFonts w:hint="eastAsia"/>
              </w:rPr>
              <w:t>可授权角色编码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varchar(10)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 w:rsidRPr="0076240A">
              <w:t>CREATE_USER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varchar(50)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 w:rsidRPr="0076240A">
              <w:t>CREATE_TIME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>
              <w:rPr>
                <w:rFonts w:hint="eastAsia"/>
              </w:rPr>
              <w:t>创建时间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datetime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 w:rsidRPr="0076240A">
              <w:t>UPDATE_USER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>
              <w:rPr>
                <w:rFonts w:hint="eastAsia"/>
              </w:rPr>
              <w:t>更新人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varchar(50)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350AC4" w:rsidRDefault="00EE4016" w:rsidP="002B46B6">
            <w:pPr>
              <w:pStyle w:val="a4"/>
            </w:pPr>
            <w:r w:rsidRPr="0076240A">
              <w:t>UPDATE_TIME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>
              <w:rPr>
                <w:rFonts w:hint="eastAsia"/>
              </w:rPr>
              <w:t>更新时间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datetime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  <w:tr w:rsidR="00EE4016" w:rsidRPr="007F29C4" w:rsidTr="005E0D34">
        <w:trPr>
          <w:trHeight w:val="266"/>
        </w:trPr>
        <w:tc>
          <w:tcPr>
            <w:tcW w:w="1526" w:type="dxa"/>
          </w:tcPr>
          <w:p w:rsidR="00EE4016" w:rsidRPr="0076240A" w:rsidRDefault="00EE4016" w:rsidP="002B46B6">
            <w:pPr>
              <w:pStyle w:val="a4"/>
            </w:pPr>
            <w:r w:rsidRPr="0076240A">
              <w:t>STATUS</w:t>
            </w:r>
          </w:p>
        </w:tc>
        <w:tc>
          <w:tcPr>
            <w:tcW w:w="1559" w:type="dxa"/>
          </w:tcPr>
          <w:p w:rsidR="00EE4016" w:rsidRDefault="00EE4016" w:rsidP="002B46B6">
            <w:pPr>
              <w:pStyle w:val="a4"/>
            </w:pPr>
            <w:r w:rsidRPr="00F135E7">
              <w:rPr>
                <w:rFonts w:hint="eastAsia"/>
              </w:rPr>
              <w:t>数据状态</w:t>
            </w:r>
            <w:r w:rsidRPr="00F135E7">
              <w:rPr>
                <w:rFonts w:hint="eastAsia"/>
              </w:rPr>
              <w:t>:0</w:t>
            </w:r>
            <w:r w:rsidRPr="00F135E7">
              <w:rPr>
                <w:rFonts w:hint="eastAsia"/>
              </w:rPr>
              <w:t>已删除</w:t>
            </w:r>
            <w:r w:rsidRPr="00F135E7">
              <w:rPr>
                <w:rFonts w:hint="eastAsia"/>
              </w:rPr>
              <w:t>;1:</w:t>
            </w:r>
            <w:r w:rsidRPr="00F135E7">
              <w:rPr>
                <w:rFonts w:hint="eastAsia"/>
              </w:rPr>
              <w:t>正常</w:t>
            </w: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 w:rsidRPr="00F135E7">
              <w:t>int(1)</w:t>
            </w:r>
          </w:p>
        </w:tc>
        <w:tc>
          <w:tcPr>
            <w:tcW w:w="1417" w:type="dxa"/>
          </w:tcPr>
          <w:p w:rsidR="00EE4016" w:rsidRDefault="00EE4016" w:rsidP="002B46B6">
            <w:pPr>
              <w:pStyle w:val="a4"/>
            </w:pPr>
          </w:p>
        </w:tc>
        <w:tc>
          <w:tcPr>
            <w:tcW w:w="1418" w:type="dxa"/>
          </w:tcPr>
          <w:p w:rsidR="00EE4016" w:rsidRPr="00350AC4" w:rsidRDefault="00EE4016" w:rsidP="002B46B6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EE4016" w:rsidRPr="00350AC4" w:rsidRDefault="00EE4016" w:rsidP="002B46B6">
            <w:pPr>
              <w:pStyle w:val="a4"/>
            </w:pPr>
          </w:p>
        </w:tc>
      </w:tr>
    </w:tbl>
    <w:p w:rsidR="006844DA" w:rsidRPr="006844DA" w:rsidRDefault="00D12453" w:rsidP="006844DA">
      <w:r>
        <w:rPr>
          <w:rFonts w:hint="eastAsia"/>
        </w:rPr>
        <w:tab/>
      </w:r>
      <w:r>
        <w:rPr>
          <w:rFonts w:hint="eastAsia"/>
        </w:rPr>
        <w:t>其中，角色编码与可授权角色编码为一对多的关系。</w:t>
      </w:r>
    </w:p>
    <w:p w:rsidR="00F7396F" w:rsidRDefault="00F7396F" w:rsidP="00F7396F">
      <w:pPr>
        <w:pStyle w:val="4"/>
      </w:pPr>
      <w:r>
        <w:rPr>
          <w:rFonts w:hint="eastAsia"/>
        </w:rPr>
        <w:t>输出项</w:t>
      </w:r>
    </w:p>
    <w:p w:rsidR="00582226" w:rsidRPr="00582226" w:rsidRDefault="00B4255C" w:rsidP="00582226">
      <w:r>
        <w:rPr>
          <w:rFonts w:hint="eastAsia"/>
        </w:rPr>
        <w:t>成功</w:t>
      </w:r>
      <w:r>
        <w:rPr>
          <w:rFonts w:hint="eastAsia"/>
        </w:rPr>
        <w:t>/</w:t>
      </w:r>
      <w:r>
        <w:rPr>
          <w:rFonts w:hint="eastAsia"/>
        </w:rPr>
        <w:t>失败</w:t>
      </w:r>
    </w:p>
    <w:p w:rsidR="00F7396F" w:rsidRDefault="00F7396F" w:rsidP="00F7396F">
      <w:pPr>
        <w:pStyle w:val="4"/>
      </w:pPr>
      <w:r>
        <w:rPr>
          <w:rFonts w:hint="eastAsia"/>
        </w:rPr>
        <w:t>业务规则</w:t>
      </w:r>
    </w:p>
    <w:p w:rsidR="009B4E67" w:rsidRDefault="009B4E67" w:rsidP="004D03F8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新增和编辑页面新增该功能，对应数据库新增表（</w:t>
      </w:r>
      <w:bookmarkStart w:id="78" w:name="OLE_LINK1"/>
      <w:bookmarkStart w:id="79" w:name="OLE_LINK2"/>
      <w:r>
        <w:rPr>
          <w:rFonts w:hint="eastAsia"/>
        </w:rPr>
        <w:t>可授权角色映射表</w:t>
      </w:r>
      <w:bookmarkEnd w:id="78"/>
      <w:bookmarkEnd w:id="79"/>
      <w:r w:rsidR="004B0257">
        <w:rPr>
          <w:rFonts w:hint="eastAsia"/>
        </w:rPr>
        <w:t>【</w:t>
      </w:r>
      <w:bookmarkStart w:id="80" w:name="OLE_LINK3"/>
      <w:bookmarkStart w:id="81" w:name="OLE_LINK4"/>
      <w:r w:rsidR="004B0257">
        <w:rPr>
          <w:rFonts w:hint="eastAsia"/>
        </w:rPr>
        <w:t>tb_sys_map_role_role</w:t>
      </w:r>
      <w:bookmarkEnd w:id="80"/>
      <w:bookmarkEnd w:id="81"/>
      <w:r w:rsidR="004B0257">
        <w:rPr>
          <w:rFonts w:hint="eastAsia"/>
        </w:rPr>
        <w:t>】</w:t>
      </w:r>
      <w:r>
        <w:rPr>
          <w:rFonts w:hint="eastAsia"/>
        </w:rPr>
        <w:t>）；</w:t>
      </w:r>
    </w:p>
    <w:p w:rsidR="00AD718C" w:rsidRDefault="00B51C49" w:rsidP="004D03F8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点击“保存”时，需要保存数据到可授权角色映射表中；</w:t>
      </w:r>
    </w:p>
    <w:p w:rsidR="00B51C49" w:rsidRDefault="00B51C49" w:rsidP="004D03F8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对应角色有对应可分配角色的权限；</w:t>
      </w:r>
    </w:p>
    <w:p w:rsidR="00F7396F" w:rsidRDefault="00F7396F" w:rsidP="00F7396F">
      <w:pPr>
        <w:pStyle w:val="4"/>
      </w:pPr>
      <w:r>
        <w:rPr>
          <w:rFonts w:hint="eastAsia"/>
        </w:rPr>
        <w:t>操作权限</w:t>
      </w:r>
    </w:p>
    <w:p w:rsidR="00AD718C" w:rsidRPr="00AD718C" w:rsidRDefault="00AD718C" w:rsidP="00AD718C">
      <w:pPr>
        <w:ind w:firstLineChars="200" w:firstLine="480"/>
      </w:pPr>
      <w:r>
        <w:rPr>
          <w:rFonts w:hint="eastAsia"/>
        </w:rPr>
        <w:t>根据系统权限配置；</w:t>
      </w:r>
    </w:p>
    <w:p w:rsidR="00623E5E" w:rsidRDefault="00623E5E" w:rsidP="00370C05">
      <w:pPr>
        <w:pStyle w:val="3"/>
      </w:pPr>
      <w:r>
        <w:rPr>
          <w:rFonts w:hint="eastAsia"/>
        </w:rPr>
        <w:lastRenderedPageBreak/>
        <w:t>用户管理</w:t>
      </w:r>
    </w:p>
    <w:p w:rsidR="00E975FD" w:rsidRDefault="00E975FD" w:rsidP="00E975FD">
      <w:pPr>
        <w:pStyle w:val="4"/>
      </w:pPr>
      <w:r>
        <w:rPr>
          <w:rFonts w:hint="eastAsia"/>
        </w:rPr>
        <w:t>功能概述</w:t>
      </w:r>
    </w:p>
    <w:p w:rsidR="00623E5E" w:rsidRDefault="00360114" w:rsidP="00B94BE8">
      <w:pPr>
        <w:ind w:firstLineChars="200" w:firstLine="480"/>
      </w:pPr>
      <w:r>
        <w:rPr>
          <w:rFonts w:hint="eastAsia"/>
        </w:rPr>
        <w:t>新增和编辑用户时，对于可授权的角色进行限制，即：对用户进行授权时，可授权的角色列表为角色管理中，该登录用户所属角色的可授权角色列表。</w:t>
      </w:r>
    </w:p>
    <w:p w:rsidR="00165486" w:rsidRDefault="00E975FD" w:rsidP="00E975FD">
      <w:pPr>
        <w:pStyle w:val="4"/>
      </w:pPr>
      <w:r>
        <w:rPr>
          <w:rFonts w:hint="eastAsia"/>
        </w:rPr>
        <w:t>页面设计</w:t>
      </w:r>
    </w:p>
    <w:p w:rsidR="00F11F22" w:rsidRDefault="00F11F22" w:rsidP="00B94BE8">
      <w:pPr>
        <w:ind w:firstLineChars="200" w:firstLine="480"/>
      </w:pPr>
      <w:r>
        <w:rPr>
          <w:rFonts w:hint="eastAsia"/>
        </w:rPr>
        <w:t>系统设置—</w:t>
      </w:r>
      <w:r>
        <w:rPr>
          <w:rFonts w:hint="eastAsia"/>
        </w:rPr>
        <w:t>&gt;</w:t>
      </w:r>
      <w:r>
        <w:rPr>
          <w:rFonts w:hint="eastAsia"/>
        </w:rPr>
        <w:t>用户管理，新增和编辑用户页面：</w:t>
      </w:r>
      <w:r>
        <w:rPr>
          <w:rFonts w:hint="eastAsia"/>
          <w:noProof/>
        </w:rPr>
        <w:drawing>
          <wp:inline distT="0" distB="0" distL="0" distR="0">
            <wp:extent cx="5274310" cy="245576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C47" w:rsidRDefault="00EB4C47" w:rsidP="00B94BE8">
      <w:pPr>
        <w:ind w:firstLineChars="200" w:firstLine="480"/>
      </w:pPr>
      <w:r>
        <w:rPr>
          <w:rFonts w:hint="eastAsia"/>
        </w:rPr>
        <w:t>点击“选择”按钮，选择列表显示如下：</w:t>
      </w:r>
    </w:p>
    <w:p w:rsidR="00EB4C47" w:rsidRDefault="00EB4C47" w:rsidP="00F11F22">
      <w:r>
        <w:rPr>
          <w:rFonts w:hint="eastAsia"/>
          <w:noProof/>
        </w:rPr>
        <w:lastRenderedPageBreak/>
        <w:drawing>
          <wp:inline distT="0" distB="0" distL="0" distR="0">
            <wp:extent cx="5274310" cy="375879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B46" w:rsidRPr="00EB4C47" w:rsidRDefault="00E8190E" w:rsidP="00B94BE8">
      <w:pPr>
        <w:ind w:firstLineChars="200" w:firstLine="480"/>
      </w:pPr>
      <w:r>
        <w:rPr>
          <w:rFonts w:hint="eastAsia"/>
        </w:rPr>
        <w:t>该页面</w:t>
      </w:r>
      <w:r w:rsidR="005051A8">
        <w:rPr>
          <w:rFonts w:hint="eastAsia"/>
        </w:rPr>
        <w:t>左侧显示的角色，</w:t>
      </w:r>
      <w:r>
        <w:rPr>
          <w:rFonts w:hint="eastAsia"/>
        </w:rPr>
        <w:t>需根据角色管理中，配置的可操作权限进行显示。</w:t>
      </w:r>
    </w:p>
    <w:p w:rsidR="00E975FD" w:rsidRDefault="00E975FD" w:rsidP="00E975FD">
      <w:pPr>
        <w:pStyle w:val="4"/>
      </w:pPr>
      <w:r>
        <w:rPr>
          <w:rFonts w:hint="eastAsia"/>
        </w:rPr>
        <w:t>输入项</w:t>
      </w:r>
    </w:p>
    <w:p w:rsidR="006E6F2E" w:rsidRPr="006E6F2E" w:rsidRDefault="00F3516E" w:rsidP="006E6F2E">
      <w:r>
        <w:rPr>
          <w:rFonts w:hint="eastAsia"/>
        </w:rPr>
        <w:tab/>
      </w:r>
      <w:r w:rsidR="00E13610">
        <w:rPr>
          <w:rFonts w:hint="eastAsia"/>
        </w:rPr>
        <w:t>略</w:t>
      </w:r>
    </w:p>
    <w:p w:rsidR="00E975FD" w:rsidRDefault="00E975FD" w:rsidP="00E975FD">
      <w:pPr>
        <w:pStyle w:val="4"/>
      </w:pPr>
      <w:r>
        <w:rPr>
          <w:rFonts w:hint="eastAsia"/>
        </w:rPr>
        <w:t>输出项</w:t>
      </w:r>
    </w:p>
    <w:p w:rsidR="008B6124" w:rsidRDefault="00F3516E" w:rsidP="00F3516E">
      <w:r>
        <w:rPr>
          <w:rFonts w:hint="eastAsia"/>
        </w:rPr>
        <w:tab/>
      </w:r>
      <w:r w:rsidR="007362C5">
        <w:rPr>
          <w:rFonts w:hint="eastAsia"/>
        </w:rPr>
        <w:t>左侧框显示的角色列表</w:t>
      </w:r>
      <w:r w:rsidR="003C0A36">
        <w:rPr>
          <w:rFonts w:hint="eastAsia"/>
        </w:rPr>
        <w:t>根据当前用户的所属角色</w:t>
      </w:r>
      <w:r w:rsidR="000025FB">
        <w:rPr>
          <w:rFonts w:hint="eastAsia"/>
        </w:rPr>
        <w:t>（</w:t>
      </w:r>
      <w:r w:rsidR="000025FB">
        <w:rPr>
          <w:rFonts w:hint="eastAsia"/>
        </w:rPr>
        <w:t>ROLE_CODE</w:t>
      </w:r>
      <w:r w:rsidR="000025FB">
        <w:rPr>
          <w:rFonts w:hint="eastAsia"/>
        </w:rPr>
        <w:t>）</w:t>
      </w:r>
      <w:r w:rsidR="003C0A36">
        <w:rPr>
          <w:rFonts w:hint="eastAsia"/>
        </w:rPr>
        <w:t>查询</w:t>
      </w:r>
      <w:r w:rsidR="007362C5">
        <w:rPr>
          <w:rFonts w:hint="eastAsia"/>
        </w:rPr>
        <w:t>下表：</w:t>
      </w:r>
    </w:p>
    <w:tbl>
      <w:tblPr>
        <w:tblStyle w:val="a3"/>
        <w:tblW w:w="9039" w:type="dxa"/>
        <w:tblLayout w:type="fixed"/>
        <w:tblLook w:val="04A0"/>
      </w:tblPr>
      <w:tblGrid>
        <w:gridCol w:w="1526"/>
        <w:gridCol w:w="1559"/>
        <w:gridCol w:w="1418"/>
        <w:gridCol w:w="1984"/>
        <w:gridCol w:w="2552"/>
      </w:tblGrid>
      <w:tr w:rsidR="002E1FFE" w:rsidRPr="007F29C4" w:rsidTr="002E1FFE">
        <w:trPr>
          <w:tblHeader/>
        </w:trPr>
        <w:tc>
          <w:tcPr>
            <w:tcW w:w="1526" w:type="dxa"/>
            <w:shd w:val="clear" w:color="auto" w:fill="D9D9D9" w:themeFill="background1" w:themeFillShade="D9"/>
          </w:tcPr>
          <w:p w:rsidR="002E1FFE" w:rsidRPr="007F29C4" w:rsidRDefault="002E1FFE" w:rsidP="002B46B6">
            <w:pPr>
              <w:pStyle w:val="a5"/>
            </w:pPr>
            <w:r w:rsidRPr="007F29C4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2E1FFE" w:rsidRPr="007F29C4" w:rsidRDefault="002E1FFE" w:rsidP="002B46B6">
            <w:pPr>
              <w:pStyle w:val="a5"/>
            </w:pPr>
            <w:r w:rsidRPr="007F29C4">
              <w:rPr>
                <w:rFonts w:hint="eastAsia"/>
              </w:rPr>
              <w:t>中文名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2E1FFE" w:rsidRPr="007F29C4" w:rsidRDefault="002E1FFE" w:rsidP="002B46B6">
            <w:pPr>
              <w:pStyle w:val="a5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长度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2E1FFE" w:rsidRDefault="002E1FFE" w:rsidP="002B46B6">
            <w:pPr>
              <w:pStyle w:val="a5"/>
            </w:pPr>
            <w:r>
              <w:rPr>
                <w:rFonts w:hint="eastAsia"/>
              </w:rPr>
              <w:t>页面是否展示</w:t>
            </w:r>
          </w:p>
        </w:tc>
        <w:tc>
          <w:tcPr>
            <w:tcW w:w="2552" w:type="dxa"/>
            <w:shd w:val="clear" w:color="auto" w:fill="D9D9D9" w:themeFill="background1" w:themeFillShade="D9"/>
          </w:tcPr>
          <w:p w:rsidR="002E1FFE" w:rsidRPr="007F29C4" w:rsidRDefault="002E1FFE" w:rsidP="002B46B6">
            <w:pPr>
              <w:pStyle w:val="a5"/>
            </w:pPr>
            <w:r>
              <w:rPr>
                <w:rFonts w:hint="eastAsia"/>
              </w:rPr>
              <w:t>说明</w:t>
            </w:r>
          </w:p>
        </w:tc>
      </w:tr>
      <w:tr w:rsidR="00F853A4" w:rsidRPr="007F29C4" w:rsidTr="00A50B0D">
        <w:trPr>
          <w:trHeight w:val="266"/>
        </w:trPr>
        <w:tc>
          <w:tcPr>
            <w:tcW w:w="9039" w:type="dxa"/>
            <w:gridSpan w:val="5"/>
          </w:tcPr>
          <w:p w:rsidR="00F853A4" w:rsidRPr="00350AC4" w:rsidRDefault="00F853A4" w:rsidP="001C61EE">
            <w:pPr>
              <w:pStyle w:val="a5"/>
              <w:rPr>
                <w:b w:val="0"/>
              </w:rPr>
            </w:pPr>
            <w:r>
              <w:rPr>
                <w:rFonts w:hint="eastAsia"/>
              </w:rPr>
              <w:t>tb_sys_map_role_role</w:t>
            </w:r>
          </w:p>
        </w:tc>
      </w:tr>
      <w:tr w:rsidR="002E1FFE" w:rsidRPr="007F29C4" w:rsidTr="002E1FFE">
        <w:trPr>
          <w:trHeight w:val="266"/>
        </w:trPr>
        <w:tc>
          <w:tcPr>
            <w:tcW w:w="1526" w:type="dxa"/>
          </w:tcPr>
          <w:p w:rsidR="002E1FFE" w:rsidRPr="00350AC4" w:rsidRDefault="002E1FFE" w:rsidP="002B46B6">
            <w:pPr>
              <w:pStyle w:val="a4"/>
            </w:pPr>
            <w:r>
              <w:rPr>
                <w:rFonts w:hint="eastAsia"/>
              </w:rPr>
              <w:t>AUTH_ROLE_CODE</w:t>
            </w:r>
          </w:p>
        </w:tc>
        <w:tc>
          <w:tcPr>
            <w:tcW w:w="1559" w:type="dxa"/>
          </w:tcPr>
          <w:p w:rsidR="002E1FFE" w:rsidRDefault="002E1FFE" w:rsidP="002B46B6">
            <w:pPr>
              <w:pStyle w:val="a4"/>
            </w:pPr>
            <w:r>
              <w:rPr>
                <w:rFonts w:hint="eastAsia"/>
              </w:rPr>
              <w:t>可授权角色编码</w:t>
            </w:r>
          </w:p>
        </w:tc>
        <w:tc>
          <w:tcPr>
            <w:tcW w:w="1418" w:type="dxa"/>
          </w:tcPr>
          <w:p w:rsidR="002E1FFE" w:rsidRPr="00350AC4" w:rsidRDefault="002E1FFE" w:rsidP="002B46B6">
            <w:pPr>
              <w:pStyle w:val="a4"/>
            </w:pPr>
            <w:r w:rsidRPr="00F135E7">
              <w:t>varchar(10)</w:t>
            </w:r>
          </w:p>
        </w:tc>
        <w:tc>
          <w:tcPr>
            <w:tcW w:w="1984" w:type="dxa"/>
          </w:tcPr>
          <w:p w:rsidR="002E1FFE" w:rsidRDefault="002E1FFE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2552" w:type="dxa"/>
          </w:tcPr>
          <w:p w:rsidR="002E1FFE" w:rsidRPr="00350AC4" w:rsidRDefault="00FE08DA" w:rsidP="002B46B6">
            <w:pPr>
              <w:pStyle w:val="a4"/>
            </w:pPr>
            <w:r>
              <w:rPr>
                <w:rFonts w:hint="eastAsia"/>
              </w:rPr>
              <w:t>左侧角色对应的列表数据</w:t>
            </w:r>
          </w:p>
        </w:tc>
      </w:tr>
      <w:tr w:rsidR="002E1FFE" w:rsidRPr="007F29C4" w:rsidTr="002E1FFE">
        <w:trPr>
          <w:trHeight w:val="266"/>
        </w:trPr>
        <w:tc>
          <w:tcPr>
            <w:tcW w:w="1526" w:type="dxa"/>
          </w:tcPr>
          <w:p w:rsidR="002E1FFE" w:rsidRPr="0076240A" w:rsidRDefault="002E1FFE" w:rsidP="002B46B6">
            <w:pPr>
              <w:pStyle w:val="a4"/>
            </w:pPr>
            <w:r w:rsidRPr="0076240A">
              <w:t>STATUS</w:t>
            </w:r>
          </w:p>
        </w:tc>
        <w:tc>
          <w:tcPr>
            <w:tcW w:w="1559" w:type="dxa"/>
          </w:tcPr>
          <w:p w:rsidR="002E1FFE" w:rsidRDefault="002E1FFE" w:rsidP="002B46B6">
            <w:pPr>
              <w:pStyle w:val="a4"/>
            </w:pPr>
            <w:r w:rsidRPr="00F135E7">
              <w:rPr>
                <w:rFonts w:hint="eastAsia"/>
              </w:rPr>
              <w:t>数据状态</w:t>
            </w:r>
            <w:r w:rsidRPr="00F135E7">
              <w:rPr>
                <w:rFonts w:hint="eastAsia"/>
              </w:rPr>
              <w:t>:0</w:t>
            </w:r>
            <w:r w:rsidRPr="00F135E7">
              <w:rPr>
                <w:rFonts w:hint="eastAsia"/>
              </w:rPr>
              <w:t>已删除</w:t>
            </w:r>
            <w:r w:rsidRPr="00F135E7">
              <w:rPr>
                <w:rFonts w:hint="eastAsia"/>
              </w:rPr>
              <w:t>;1:</w:t>
            </w:r>
            <w:r w:rsidRPr="00F135E7">
              <w:rPr>
                <w:rFonts w:hint="eastAsia"/>
              </w:rPr>
              <w:t>正常</w:t>
            </w:r>
          </w:p>
        </w:tc>
        <w:tc>
          <w:tcPr>
            <w:tcW w:w="1418" w:type="dxa"/>
          </w:tcPr>
          <w:p w:rsidR="002E1FFE" w:rsidRPr="00350AC4" w:rsidRDefault="002E1FFE" w:rsidP="002B46B6">
            <w:pPr>
              <w:pStyle w:val="a4"/>
            </w:pPr>
            <w:r w:rsidRPr="00F135E7">
              <w:t>int(1)</w:t>
            </w:r>
          </w:p>
        </w:tc>
        <w:tc>
          <w:tcPr>
            <w:tcW w:w="1984" w:type="dxa"/>
          </w:tcPr>
          <w:p w:rsidR="002E1FFE" w:rsidRDefault="002E1FFE" w:rsidP="002B46B6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2552" w:type="dxa"/>
          </w:tcPr>
          <w:p w:rsidR="002E1FFE" w:rsidRPr="00350AC4" w:rsidRDefault="00937DCE" w:rsidP="002B46B6">
            <w:pPr>
              <w:pStyle w:val="a4"/>
            </w:pPr>
            <w:r>
              <w:rPr>
                <w:rFonts w:hint="eastAsia"/>
              </w:rPr>
              <w:t>删选</w:t>
            </w: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正常的数据</w:t>
            </w:r>
          </w:p>
        </w:tc>
      </w:tr>
    </w:tbl>
    <w:p w:rsidR="00F3516E" w:rsidRDefault="00F3516E" w:rsidP="00F3516E"/>
    <w:p w:rsidR="00E13610" w:rsidRDefault="00E13610" w:rsidP="00E13610">
      <w:pPr>
        <w:pStyle w:val="4"/>
      </w:pPr>
      <w:r>
        <w:rPr>
          <w:rFonts w:hint="eastAsia"/>
        </w:rPr>
        <w:t>业务规则</w:t>
      </w:r>
    </w:p>
    <w:p w:rsidR="00121441" w:rsidRPr="00121441" w:rsidRDefault="00190E12" w:rsidP="00190E12">
      <w:pPr>
        <w:ind w:firstLineChars="200" w:firstLine="480"/>
      </w:pPr>
      <w:r>
        <w:rPr>
          <w:rFonts w:hint="eastAsia"/>
        </w:rPr>
        <w:t>无</w:t>
      </w:r>
    </w:p>
    <w:p w:rsidR="00E975FD" w:rsidRDefault="00E975FD" w:rsidP="00E975FD">
      <w:pPr>
        <w:pStyle w:val="4"/>
      </w:pPr>
      <w:r>
        <w:rPr>
          <w:rFonts w:hint="eastAsia"/>
        </w:rPr>
        <w:lastRenderedPageBreak/>
        <w:t>操作权限</w:t>
      </w:r>
    </w:p>
    <w:p w:rsidR="00F3516E" w:rsidRPr="00F3516E" w:rsidRDefault="00F3516E" w:rsidP="00F3516E">
      <w:r>
        <w:rPr>
          <w:rFonts w:hint="eastAsia"/>
        </w:rPr>
        <w:tab/>
      </w:r>
      <w:r w:rsidR="00211155">
        <w:rPr>
          <w:rFonts w:hint="eastAsia"/>
        </w:rPr>
        <w:t>根据系统配置</w:t>
      </w:r>
    </w:p>
    <w:p w:rsidR="00D30532" w:rsidRDefault="00D30532" w:rsidP="00BA2CB4">
      <w:pPr>
        <w:pStyle w:val="2"/>
      </w:pPr>
      <w:r>
        <w:rPr>
          <w:rFonts w:hint="eastAsia"/>
        </w:rPr>
        <w:t>额度管理</w:t>
      </w:r>
    </w:p>
    <w:p w:rsidR="00714D0E" w:rsidRDefault="00D30532" w:rsidP="00C263D7">
      <w:pPr>
        <w:pStyle w:val="3"/>
      </w:pPr>
      <w:r>
        <w:rPr>
          <w:rFonts w:hint="eastAsia"/>
        </w:rPr>
        <w:t>客户额度管理</w:t>
      </w:r>
    </w:p>
    <w:p w:rsidR="000D22E1" w:rsidRDefault="000D22E1" w:rsidP="000D22E1">
      <w:pPr>
        <w:pStyle w:val="4"/>
      </w:pPr>
      <w:r>
        <w:rPr>
          <w:rFonts w:hint="eastAsia"/>
        </w:rPr>
        <w:t>功能概述</w:t>
      </w:r>
    </w:p>
    <w:p w:rsidR="000A6CCE" w:rsidRDefault="000A10CA" w:rsidP="00303EBF">
      <w:pPr>
        <w:ind w:firstLineChars="200" w:firstLine="480"/>
      </w:pPr>
      <w:r>
        <w:rPr>
          <w:rFonts w:hint="eastAsia"/>
        </w:rPr>
        <w:t>对客户额度管理及控制，当前设置的客户额度为</w:t>
      </w:r>
      <w:r>
        <w:rPr>
          <w:rFonts w:hint="eastAsia"/>
        </w:rPr>
        <w:t>1</w:t>
      </w:r>
      <w:r>
        <w:rPr>
          <w:rFonts w:hint="eastAsia"/>
        </w:rPr>
        <w:t>万元额度上限，每一笔订单放款金额将占用客户额度，客户还款，实时回复额度金额。</w:t>
      </w:r>
    </w:p>
    <w:p w:rsidR="009C7437" w:rsidRDefault="000A10CA" w:rsidP="00303EBF">
      <w:pPr>
        <w:ind w:firstLineChars="200" w:firstLine="480"/>
      </w:pPr>
      <w:r>
        <w:rPr>
          <w:rFonts w:hint="eastAsia"/>
        </w:rPr>
        <w:t>客户每笔订单确认时，需实时校验客户可用额度是否充足，如果额度不足，需提示客户额度占用情况，并提示客户先进行还款以恢复额度。</w:t>
      </w:r>
    </w:p>
    <w:p w:rsidR="00CA4F8B" w:rsidRPr="000A10CA" w:rsidRDefault="00CA4F8B" w:rsidP="00303EBF">
      <w:pPr>
        <w:ind w:firstLineChars="200" w:firstLine="480"/>
      </w:pPr>
      <w:r>
        <w:rPr>
          <w:rFonts w:hint="eastAsia"/>
        </w:rPr>
        <w:t>后期扩展</w:t>
      </w:r>
      <w:r w:rsidR="00606413">
        <w:rPr>
          <w:rFonts w:hint="eastAsia"/>
        </w:rPr>
        <w:t>内容将会根据客户填写的资料信息情况（系统自动）确定每一个客户的不同额度内容。</w:t>
      </w:r>
    </w:p>
    <w:p w:rsidR="000D22E1" w:rsidRDefault="000D22E1" w:rsidP="000D22E1">
      <w:pPr>
        <w:pStyle w:val="4"/>
      </w:pPr>
      <w:r>
        <w:rPr>
          <w:rFonts w:hint="eastAsia"/>
        </w:rPr>
        <w:t>页面设计</w:t>
      </w:r>
    </w:p>
    <w:p w:rsidR="00814617" w:rsidRPr="00814617" w:rsidRDefault="00124D0A" w:rsidP="00814617">
      <w:r>
        <w:rPr>
          <w:noProof/>
        </w:rPr>
        <w:drawing>
          <wp:inline distT="0" distB="0" distL="0" distR="0">
            <wp:extent cx="5274310" cy="153022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2E1" w:rsidRDefault="000D22E1" w:rsidP="000D22E1">
      <w:pPr>
        <w:pStyle w:val="4"/>
      </w:pPr>
      <w:r>
        <w:rPr>
          <w:rFonts w:hint="eastAsia"/>
        </w:rPr>
        <w:t>流程图</w:t>
      </w:r>
    </w:p>
    <w:p w:rsidR="00AC16E9" w:rsidRPr="00AC16E9" w:rsidRDefault="005527E8" w:rsidP="00AC16E9">
      <w:r>
        <w:rPr>
          <w:rFonts w:hint="eastAsia"/>
        </w:rPr>
        <w:t>暂无</w:t>
      </w:r>
    </w:p>
    <w:p w:rsidR="000D22E1" w:rsidRDefault="000D22E1" w:rsidP="000D22E1">
      <w:pPr>
        <w:pStyle w:val="4"/>
      </w:pPr>
      <w:r>
        <w:rPr>
          <w:rFonts w:hint="eastAsia"/>
        </w:rPr>
        <w:t>输入项</w:t>
      </w:r>
    </w:p>
    <w:tbl>
      <w:tblPr>
        <w:tblStyle w:val="a3"/>
        <w:tblW w:w="9039" w:type="dxa"/>
        <w:tblLayout w:type="fixed"/>
        <w:tblLook w:val="04A0"/>
      </w:tblPr>
      <w:tblGrid>
        <w:gridCol w:w="1668"/>
        <w:gridCol w:w="1559"/>
        <w:gridCol w:w="1276"/>
        <w:gridCol w:w="1417"/>
        <w:gridCol w:w="1418"/>
        <w:gridCol w:w="1701"/>
      </w:tblGrid>
      <w:tr w:rsidR="007F6A5E" w:rsidRPr="007F29C4" w:rsidTr="00481F03">
        <w:trPr>
          <w:tblHeader/>
        </w:trPr>
        <w:tc>
          <w:tcPr>
            <w:tcW w:w="1668" w:type="dxa"/>
            <w:shd w:val="clear" w:color="auto" w:fill="D9D9D9" w:themeFill="background1" w:themeFillShade="D9"/>
          </w:tcPr>
          <w:p w:rsidR="007F6A5E" w:rsidRPr="00F96668" w:rsidRDefault="007F6A5E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7F6A5E" w:rsidRPr="00F96668" w:rsidRDefault="007F6A5E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中文名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7F6A5E" w:rsidRPr="00F96668" w:rsidRDefault="007F6A5E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类型</w:t>
            </w:r>
            <w:r w:rsidRPr="00F96668">
              <w:rPr>
                <w:rFonts w:hint="eastAsia"/>
              </w:rPr>
              <w:t>&amp;</w:t>
            </w:r>
            <w:r w:rsidRPr="00F96668"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7F6A5E" w:rsidRPr="00F96668" w:rsidRDefault="007F6A5E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7F6A5E" w:rsidRPr="00F96668" w:rsidRDefault="007F6A5E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7F6A5E" w:rsidRPr="00F96668" w:rsidRDefault="007F6A5E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说明</w:t>
            </w:r>
          </w:p>
        </w:tc>
      </w:tr>
      <w:tr w:rsidR="007F6A5E" w:rsidRPr="007F29C4" w:rsidTr="00481F03">
        <w:trPr>
          <w:trHeight w:val="347"/>
        </w:trPr>
        <w:tc>
          <w:tcPr>
            <w:tcW w:w="9039" w:type="dxa"/>
            <w:gridSpan w:val="6"/>
          </w:tcPr>
          <w:p w:rsidR="007F6A5E" w:rsidRPr="00610B6E" w:rsidRDefault="007F6A5E" w:rsidP="00481F03">
            <w:pPr>
              <w:pStyle w:val="a4"/>
              <w:rPr>
                <w:b/>
              </w:rPr>
            </w:pPr>
            <w:r w:rsidRPr="00610B6E">
              <w:rPr>
                <w:rFonts w:hint="eastAsia"/>
                <w:b/>
              </w:rPr>
              <w:t>客户额度表【</w:t>
            </w:r>
            <w:r w:rsidRPr="00610B6E">
              <w:rPr>
                <w:rFonts w:hint="eastAsia"/>
                <w:b/>
              </w:rPr>
              <w:t>tb_lmt_cuscredit</w:t>
            </w:r>
            <w:r w:rsidRPr="00610B6E">
              <w:rPr>
                <w:rFonts w:hint="eastAsia"/>
                <w:b/>
              </w:rPr>
              <w:t>】—新建表</w:t>
            </w:r>
          </w:p>
        </w:tc>
      </w:tr>
      <w:tr w:rsidR="007F6A5E" w:rsidRPr="007F29C4" w:rsidTr="00481F03">
        <w:trPr>
          <w:trHeight w:val="347"/>
        </w:trPr>
        <w:tc>
          <w:tcPr>
            <w:tcW w:w="1668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lastRenderedPageBreak/>
              <w:t>ID</w:t>
            </w:r>
          </w:p>
        </w:tc>
        <w:tc>
          <w:tcPr>
            <w:tcW w:w="1559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主键</w:t>
            </w:r>
          </w:p>
        </w:tc>
        <w:tc>
          <w:tcPr>
            <w:tcW w:w="1276" w:type="dxa"/>
          </w:tcPr>
          <w:p w:rsidR="007F6A5E" w:rsidRPr="00350AC4" w:rsidRDefault="007F6A5E" w:rsidP="00481F03">
            <w:pPr>
              <w:pStyle w:val="a4"/>
            </w:pPr>
            <w:r w:rsidRPr="00F135E7">
              <w:t>int(11)</w:t>
            </w:r>
          </w:p>
        </w:tc>
        <w:tc>
          <w:tcPr>
            <w:tcW w:w="1417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7F6A5E" w:rsidRPr="00350AC4" w:rsidRDefault="007F6A5E" w:rsidP="00481F03">
            <w:pPr>
              <w:pStyle w:val="a4"/>
            </w:pPr>
          </w:p>
        </w:tc>
      </w:tr>
      <w:tr w:rsidR="007F6A5E" w:rsidRPr="007F29C4" w:rsidTr="00481F03">
        <w:trPr>
          <w:trHeight w:val="266"/>
        </w:trPr>
        <w:tc>
          <w:tcPr>
            <w:tcW w:w="1668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CUS_LMT_NO</w:t>
            </w:r>
          </w:p>
        </w:tc>
        <w:tc>
          <w:tcPr>
            <w:tcW w:w="1559" w:type="dxa"/>
          </w:tcPr>
          <w:p w:rsidR="007F6A5E" w:rsidRDefault="007F6A5E" w:rsidP="00481F03">
            <w:pPr>
              <w:pStyle w:val="a4"/>
            </w:pPr>
            <w:r>
              <w:rPr>
                <w:rFonts w:hint="eastAsia"/>
              </w:rPr>
              <w:t>客户额度编号</w:t>
            </w:r>
          </w:p>
        </w:tc>
        <w:tc>
          <w:tcPr>
            <w:tcW w:w="1276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417" w:type="dxa"/>
          </w:tcPr>
          <w:p w:rsidR="007F6A5E" w:rsidRDefault="007F6A5E" w:rsidP="00481F03">
            <w:pPr>
              <w:pStyle w:val="a4"/>
            </w:pPr>
          </w:p>
        </w:tc>
        <w:tc>
          <w:tcPr>
            <w:tcW w:w="1418" w:type="dxa"/>
          </w:tcPr>
          <w:p w:rsidR="007F6A5E" w:rsidRPr="00350AC4" w:rsidRDefault="007F6A5E" w:rsidP="00481F03">
            <w:pPr>
              <w:pStyle w:val="a4"/>
            </w:pPr>
          </w:p>
        </w:tc>
        <w:tc>
          <w:tcPr>
            <w:tcW w:w="1701" w:type="dxa"/>
          </w:tcPr>
          <w:p w:rsidR="007F6A5E" w:rsidRPr="00350AC4" w:rsidRDefault="007F6A5E" w:rsidP="00481F03">
            <w:pPr>
              <w:pStyle w:val="a4"/>
            </w:pPr>
          </w:p>
        </w:tc>
      </w:tr>
      <w:tr w:rsidR="007F6A5E" w:rsidRPr="007F29C4" w:rsidTr="00481F03">
        <w:trPr>
          <w:trHeight w:val="266"/>
        </w:trPr>
        <w:tc>
          <w:tcPr>
            <w:tcW w:w="1668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CUS_ID</w:t>
            </w:r>
          </w:p>
        </w:tc>
        <w:tc>
          <w:tcPr>
            <w:tcW w:w="1559" w:type="dxa"/>
          </w:tcPr>
          <w:p w:rsidR="007F6A5E" w:rsidRDefault="007F6A5E" w:rsidP="00481F03">
            <w:pPr>
              <w:pStyle w:val="a4"/>
            </w:pPr>
            <w:r>
              <w:rPr>
                <w:rFonts w:hint="eastAsia"/>
              </w:rPr>
              <w:t>客户号</w:t>
            </w:r>
          </w:p>
        </w:tc>
        <w:tc>
          <w:tcPr>
            <w:tcW w:w="1276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int(11)</w:t>
            </w:r>
          </w:p>
        </w:tc>
        <w:tc>
          <w:tcPr>
            <w:tcW w:w="1417" w:type="dxa"/>
          </w:tcPr>
          <w:p w:rsidR="007F6A5E" w:rsidRDefault="007F6A5E" w:rsidP="00481F03">
            <w:pPr>
              <w:pStyle w:val="a4"/>
            </w:pPr>
          </w:p>
        </w:tc>
        <w:tc>
          <w:tcPr>
            <w:tcW w:w="1418" w:type="dxa"/>
          </w:tcPr>
          <w:p w:rsidR="007F6A5E" w:rsidRPr="00350AC4" w:rsidRDefault="007F6A5E" w:rsidP="00481F03">
            <w:pPr>
              <w:pStyle w:val="a4"/>
            </w:pPr>
          </w:p>
        </w:tc>
        <w:tc>
          <w:tcPr>
            <w:tcW w:w="1701" w:type="dxa"/>
          </w:tcPr>
          <w:p w:rsidR="007F6A5E" w:rsidRPr="00350AC4" w:rsidRDefault="007F6A5E" w:rsidP="00481F03">
            <w:pPr>
              <w:pStyle w:val="a4"/>
            </w:pPr>
          </w:p>
        </w:tc>
      </w:tr>
      <w:tr w:rsidR="007F6A5E" w:rsidRPr="007F29C4" w:rsidTr="00481F03">
        <w:trPr>
          <w:trHeight w:val="266"/>
        </w:trPr>
        <w:tc>
          <w:tcPr>
            <w:tcW w:w="1668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CUS_NAME</w:t>
            </w:r>
          </w:p>
        </w:tc>
        <w:tc>
          <w:tcPr>
            <w:tcW w:w="1559" w:type="dxa"/>
          </w:tcPr>
          <w:p w:rsidR="007F6A5E" w:rsidRDefault="007F6A5E" w:rsidP="00481F03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1276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1417" w:type="dxa"/>
          </w:tcPr>
          <w:p w:rsidR="007F6A5E" w:rsidRDefault="007F6A5E" w:rsidP="00481F03">
            <w:pPr>
              <w:pStyle w:val="a4"/>
            </w:pPr>
          </w:p>
        </w:tc>
        <w:tc>
          <w:tcPr>
            <w:tcW w:w="1418" w:type="dxa"/>
          </w:tcPr>
          <w:p w:rsidR="007F6A5E" w:rsidRPr="00350AC4" w:rsidRDefault="007F6A5E" w:rsidP="00481F03">
            <w:pPr>
              <w:pStyle w:val="a4"/>
            </w:pPr>
          </w:p>
        </w:tc>
        <w:tc>
          <w:tcPr>
            <w:tcW w:w="1701" w:type="dxa"/>
          </w:tcPr>
          <w:p w:rsidR="007F6A5E" w:rsidRPr="00350AC4" w:rsidRDefault="007F6A5E" w:rsidP="00481F03">
            <w:pPr>
              <w:pStyle w:val="a4"/>
            </w:pPr>
          </w:p>
        </w:tc>
      </w:tr>
      <w:tr w:rsidR="007F6A5E" w:rsidRPr="007F29C4" w:rsidTr="00481F03">
        <w:trPr>
          <w:trHeight w:val="266"/>
        </w:trPr>
        <w:tc>
          <w:tcPr>
            <w:tcW w:w="1668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ID_CARD</w:t>
            </w:r>
          </w:p>
        </w:tc>
        <w:tc>
          <w:tcPr>
            <w:tcW w:w="1559" w:type="dxa"/>
          </w:tcPr>
          <w:p w:rsidR="007F6A5E" w:rsidRDefault="007F6A5E" w:rsidP="00481F03">
            <w:pPr>
              <w:pStyle w:val="a4"/>
            </w:pPr>
            <w:r>
              <w:rPr>
                <w:rFonts w:hint="eastAsia"/>
              </w:rPr>
              <w:t>身份证号码</w:t>
            </w:r>
          </w:p>
        </w:tc>
        <w:tc>
          <w:tcPr>
            <w:tcW w:w="1276" w:type="dxa"/>
          </w:tcPr>
          <w:p w:rsidR="007F6A5E" w:rsidRPr="00350AC4" w:rsidRDefault="007F6A5E" w:rsidP="00481F03">
            <w:pPr>
              <w:pStyle w:val="a4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417" w:type="dxa"/>
          </w:tcPr>
          <w:p w:rsidR="007F6A5E" w:rsidRDefault="007F6A5E" w:rsidP="00481F03">
            <w:pPr>
              <w:pStyle w:val="a4"/>
            </w:pPr>
          </w:p>
        </w:tc>
        <w:tc>
          <w:tcPr>
            <w:tcW w:w="1418" w:type="dxa"/>
          </w:tcPr>
          <w:p w:rsidR="007F6A5E" w:rsidRPr="00350AC4" w:rsidRDefault="007F6A5E" w:rsidP="00481F03">
            <w:pPr>
              <w:pStyle w:val="a4"/>
            </w:pPr>
          </w:p>
        </w:tc>
        <w:tc>
          <w:tcPr>
            <w:tcW w:w="1701" w:type="dxa"/>
          </w:tcPr>
          <w:p w:rsidR="007F6A5E" w:rsidRPr="00350AC4" w:rsidRDefault="007F6A5E" w:rsidP="00481F03">
            <w:pPr>
              <w:pStyle w:val="a4"/>
            </w:pPr>
          </w:p>
        </w:tc>
      </w:tr>
      <w:tr w:rsidR="007F6A5E" w:rsidRPr="007F29C4" w:rsidTr="00481F03">
        <w:trPr>
          <w:trHeight w:val="266"/>
        </w:trPr>
        <w:tc>
          <w:tcPr>
            <w:tcW w:w="1668" w:type="dxa"/>
          </w:tcPr>
          <w:p w:rsidR="007F6A5E" w:rsidRPr="00350AC4" w:rsidRDefault="00991DAF" w:rsidP="00481F03">
            <w:pPr>
              <w:pStyle w:val="a4"/>
            </w:pPr>
            <w:r>
              <w:rPr>
                <w:rFonts w:hint="eastAsia"/>
              </w:rPr>
              <w:t>CUS_LMT_NO</w:t>
            </w:r>
          </w:p>
        </w:tc>
        <w:tc>
          <w:tcPr>
            <w:tcW w:w="1559" w:type="dxa"/>
          </w:tcPr>
          <w:p w:rsidR="007F6A5E" w:rsidRDefault="00991DAF" w:rsidP="00481F03">
            <w:pPr>
              <w:pStyle w:val="a4"/>
            </w:pPr>
            <w:r>
              <w:rPr>
                <w:rFonts w:hint="eastAsia"/>
              </w:rPr>
              <w:t>客户额度编号</w:t>
            </w:r>
          </w:p>
        </w:tc>
        <w:tc>
          <w:tcPr>
            <w:tcW w:w="1276" w:type="dxa"/>
          </w:tcPr>
          <w:p w:rsidR="007F6A5E" w:rsidRPr="00350AC4" w:rsidRDefault="00991DAF" w:rsidP="00481F03">
            <w:pPr>
              <w:pStyle w:val="a4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417" w:type="dxa"/>
          </w:tcPr>
          <w:p w:rsidR="007F6A5E" w:rsidRDefault="007F6A5E" w:rsidP="00481F03">
            <w:pPr>
              <w:pStyle w:val="a4"/>
            </w:pPr>
          </w:p>
        </w:tc>
        <w:tc>
          <w:tcPr>
            <w:tcW w:w="1418" w:type="dxa"/>
          </w:tcPr>
          <w:p w:rsidR="007F6A5E" w:rsidRPr="00350AC4" w:rsidRDefault="007F6A5E" w:rsidP="00481F03">
            <w:pPr>
              <w:pStyle w:val="a4"/>
            </w:pPr>
          </w:p>
        </w:tc>
        <w:tc>
          <w:tcPr>
            <w:tcW w:w="1701" w:type="dxa"/>
          </w:tcPr>
          <w:p w:rsidR="007F6A5E" w:rsidRPr="00350AC4" w:rsidRDefault="007F6A5E" w:rsidP="00481F03">
            <w:pPr>
              <w:pStyle w:val="a4"/>
            </w:pPr>
          </w:p>
        </w:tc>
      </w:tr>
    </w:tbl>
    <w:p w:rsidR="00F96668" w:rsidRPr="00F96668" w:rsidRDefault="00F96668" w:rsidP="00F96668"/>
    <w:p w:rsidR="000D22E1" w:rsidRDefault="000D22E1" w:rsidP="000D22E1">
      <w:pPr>
        <w:pStyle w:val="4"/>
      </w:pPr>
      <w:r>
        <w:rPr>
          <w:rFonts w:hint="eastAsia"/>
        </w:rPr>
        <w:t>输出项</w:t>
      </w:r>
    </w:p>
    <w:tbl>
      <w:tblPr>
        <w:tblStyle w:val="a3"/>
        <w:tblW w:w="9039" w:type="dxa"/>
        <w:tblLayout w:type="fixed"/>
        <w:tblLook w:val="04A0"/>
      </w:tblPr>
      <w:tblGrid>
        <w:gridCol w:w="1668"/>
        <w:gridCol w:w="1559"/>
        <w:gridCol w:w="1276"/>
        <w:gridCol w:w="1417"/>
        <w:gridCol w:w="1418"/>
        <w:gridCol w:w="1701"/>
      </w:tblGrid>
      <w:tr w:rsidR="0014380A" w:rsidRPr="007F29C4" w:rsidTr="00481F03">
        <w:trPr>
          <w:tblHeader/>
        </w:trPr>
        <w:tc>
          <w:tcPr>
            <w:tcW w:w="1668" w:type="dxa"/>
            <w:shd w:val="clear" w:color="auto" w:fill="D9D9D9" w:themeFill="background1" w:themeFillShade="D9"/>
          </w:tcPr>
          <w:p w:rsidR="0014380A" w:rsidRPr="00F96668" w:rsidRDefault="0014380A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字段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14380A" w:rsidRPr="00F96668" w:rsidRDefault="0014380A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中文名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14380A" w:rsidRPr="00F96668" w:rsidRDefault="0014380A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类型</w:t>
            </w:r>
            <w:r w:rsidRPr="00F96668">
              <w:rPr>
                <w:rFonts w:hint="eastAsia"/>
              </w:rPr>
              <w:t>&amp;</w:t>
            </w:r>
            <w:r w:rsidRPr="00F96668">
              <w:rPr>
                <w:rFonts w:hint="eastAsia"/>
              </w:rPr>
              <w:t>长度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14380A" w:rsidRPr="00F96668" w:rsidRDefault="0014380A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页面是否展示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14380A" w:rsidRPr="00F96668" w:rsidRDefault="0014380A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是否必输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14380A" w:rsidRPr="00F96668" w:rsidRDefault="0014380A" w:rsidP="00481F03">
            <w:pPr>
              <w:pStyle w:val="a5"/>
              <w:rPr>
                <w:b w:val="0"/>
              </w:rPr>
            </w:pPr>
            <w:r w:rsidRPr="00F96668">
              <w:rPr>
                <w:rFonts w:hint="eastAsia"/>
              </w:rPr>
              <w:t>说明</w:t>
            </w:r>
          </w:p>
        </w:tc>
      </w:tr>
      <w:tr w:rsidR="0014380A" w:rsidRPr="007F29C4" w:rsidTr="00481F03">
        <w:trPr>
          <w:trHeight w:val="347"/>
        </w:trPr>
        <w:tc>
          <w:tcPr>
            <w:tcW w:w="9039" w:type="dxa"/>
            <w:gridSpan w:val="6"/>
          </w:tcPr>
          <w:p w:rsidR="0014380A" w:rsidRPr="00610B6E" w:rsidRDefault="0014380A" w:rsidP="00481F03">
            <w:pPr>
              <w:pStyle w:val="a4"/>
              <w:rPr>
                <w:b/>
              </w:rPr>
            </w:pPr>
            <w:r w:rsidRPr="00610B6E">
              <w:rPr>
                <w:rFonts w:hint="eastAsia"/>
                <w:b/>
              </w:rPr>
              <w:t>客户额度表【</w:t>
            </w:r>
            <w:bookmarkStart w:id="82" w:name="OLE_LINK27"/>
            <w:bookmarkStart w:id="83" w:name="OLE_LINK28"/>
            <w:r w:rsidRPr="00610B6E">
              <w:rPr>
                <w:rFonts w:hint="eastAsia"/>
                <w:b/>
              </w:rPr>
              <w:t>tb_lmt_cuscredit</w:t>
            </w:r>
            <w:bookmarkEnd w:id="82"/>
            <w:bookmarkEnd w:id="83"/>
            <w:r w:rsidRPr="00610B6E">
              <w:rPr>
                <w:rFonts w:hint="eastAsia"/>
                <w:b/>
              </w:rPr>
              <w:t>】—新建表</w:t>
            </w:r>
          </w:p>
        </w:tc>
      </w:tr>
      <w:tr w:rsidR="0014380A" w:rsidRPr="007F29C4" w:rsidTr="00481F03">
        <w:trPr>
          <w:trHeight w:val="347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bookmarkStart w:id="84" w:name="OLE_LINK37"/>
            <w:bookmarkStart w:id="85" w:name="_Hlk426832949"/>
            <w:r>
              <w:rPr>
                <w:rFonts w:hint="eastAsia"/>
              </w:rPr>
              <w:t>ID</w:t>
            </w:r>
            <w:bookmarkEnd w:id="84"/>
          </w:p>
        </w:tc>
        <w:tc>
          <w:tcPr>
            <w:tcW w:w="1559" w:type="dxa"/>
          </w:tcPr>
          <w:p w:rsidR="0014380A" w:rsidRPr="00350AC4" w:rsidRDefault="0014380A" w:rsidP="00481F03">
            <w:pPr>
              <w:pStyle w:val="a4"/>
            </w:pPr>
            <w:bookmarkStart w:id="86" w:name="OLE_LINK33"/>
            <w:bookmarkStart w:id="87" w:name="OLE_LINK34"/>
            <w:r>
              <w:rPr>
                <w:rFonts w:hint="eastAsia"/>
              </w:rPr>
              <w:t>主键</w:t>
            </w:r>
            <w:bookmarkEnd w:id="86"/>
            <w:bookmarkEnd w:id="87"/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F135E7">
              <w:t>int(11)</w:t>
            </w:r>
          </w:p>
        </w:tc>
        <w:tc>
          <w:tcPr>
            <w:tcW w:w="1417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否</w:t>
            </w: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是</w:t>
            </w: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CUS_LMT_NO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bookmarkStart w:id="88" w:name="OLE_LINK35"/>
            <w:bookmarkStart w:id="89" w:name="OLE_LINK36"/>
            <w:r>
              <w:rPr>
                <w:rFonts w:hint="eastAsia"/>
              </w:rPr>
              <w:t>客户额度编号</w:t>
            </w:r>
            <w:bookmarkEnd w:id="88"/>
            <w:bookmarkEnd w:id="89"/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CUS_ID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客户号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int(11)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CUS_NAME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客户姓名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ID_CARD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身份证号码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bookmarkStart w:id="90" w:name="OLE_LINK38"/>
            <w:bookmarkStart w:id="91" w:name="OLE_LINK39"/>
            <w:r>
              <w:rPr>
                <w:rFonts w:hint="eastAsia"/>
              </w:rPr>
              <w:t>varchar(20)</w:t>
            </w:r>
            <w:bookmarkEnd w:id="90"/>
            <w:bookmarkEnd w:id="91"/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LMT_AMT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额度金额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6C36F8">
              <w:t>decimal(15,2)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USE_AMT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可用额度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6C36F8">
              <w:t>decimal(15,2)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76240A" w:rsidRDefault="0014380A" w:rsidP="00481F03">
            <w:pPr>
              <w:pStyle w:val="a4"/>
            </w:pPr>
            <w:r>
              <w:rPr>
                <w:rFonts w:hint="eastAsia"/>
              </w:rPr>
              <w:t>LMT_STATUS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额度状态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字典：未生效、生效、人工冻结、自动冻结、终止</w:t>
            </w: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76240A" w:rsidRDefault="0014380A" w:rsidP="00481F03">
            <w:pPr>
              <w:pStyle w:val="a4"/>
            </w:pPr>
            <w:r>
              <w:rPr>
                <w:rFonts w:hint="eastAsia"/>
              </w:rPr>
              <w:t>LMT_STRDATE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额度开始日期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datetime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76240A" w:rsidRDefault="0014380A" w:rsidP="00481F03">
            <w:pPr>
              <w:pStyle w:val="a4"/>
            </w:pPr>
            <w:r>
              <w:rPr>
                <w:rFonts w:hint="eastAsia"/>
              </w:rPr>
              <w:t>LMT_ENDDATE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额度到期日期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datetime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76240A" w:rsidRDefault="00DD1664" w:rsidP="00481F03">
            <w:pPr>
              <w:pStyle w:val="a4"/>
            </w:pPr>
            <w:r>
              <w:rPr>
                <w:rFonts w:hint="eastAsia"/>
              </w:rPr>
              <w:t>RECYCLE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循环标识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int(2)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Pr="00350AC4" w:rsidRDefault="0014380A" w:rsidP="00481F03">
            <w:pPr>
              <w:pStyle w:val="a4"/>
            </w:pPr>
            <w:r>
              <w:rPr>
                <w:rFonts w:hint="eastAsia"/>
              </w:rPr>
              <w:t>字典：是、否；标记额度是否可循环使用</w:t>
            </w: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76240A" w:rsidRDefault="0014380A" w:rsidP="00481F03">
            <w:pPr>
              <w:pStyle w:val="a4"/>
            </w:pPr>
            <w:r>
              <w:rPr>
                <w:rFonts w:hint="eastAsia"/>
              </w:rPr>
              <w:lastRenderedPageBreak/>
              <w:t>REMARK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备注</w:t>
            </w:r>
          </w:p>
        </w:tc>
        <w:tc>
          <w:tcPr>
            <w:tcW w:w="1276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varchar(250)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76240A" w:rsidRDefault="0014380A" w:rsidP="00481F03">
            <w:pPr>
              <w:pStyle w:val="a4"/>
            </w:pPr>
            <w:r>
              <w:rPr>
                <w:rFonts w:hint="eastAsia"/>
              </w:rPr>
              <w:t>STATUS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数据状态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 w:rsidRPr="00290893">
              <w:t>CREATE_USER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录入人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153759">
              <w:t>varchar(10)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 w:rsidRPr="00290893">
              <w:t>CREATE_TIME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录入时间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153759">
              <w:t>datetime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 w:rsidRPr="00290893">
              <w:t>UPDATE_USER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最后更新人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153759">
              <w:t>varchar(10)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Default="0014380A" w:rsidP="00481F03">
            <w:pPr>
              <w:pStyle w:val="a4"/>
            </w:pPr>
          </w:p>
        </w:tc>
      </w:tr>
      <w:tr w:rsidR="0014380A" w:rsidRPr="007F29C4" w:rsidTr="00481F03">
        <w:trPr>
          <w:trHeight w:val="266"/>
        </w:trPr>
        <w:tc>
          <w:tcPr>
            <w:tcW w:w="1668" w:type="dxa"/>
          </w:tcPr>
          <w:p w:rsidR="0014380A" w:rsidRPr="00350AC4" w:rsidRDefault="0014380A" w:rsidP="00481F03">
            <w:pPr>
              <w:pStyle w:val="a4"/>
            </w:pPr>
            <w:r w:rsidRPr="00290893">
              <w:t>UPDATE_TIME</w:t>
            </w:r>
          </w:p>
        </w:tc>
        <w:tc>
          <w:tcPr>
            <w:tcW w:w="1559" w:type="dxa"/>
          </w:tcPr>
          <w:p w:rsidR="0014380A" w:rsidRDefault="0014380A" w:rsidP="00481F03">
            <w:pPr>
              <w:pStyle w:val="a4"/>
            </w:pPr>
            <w:r>
              <w:rPr>
                <w:rFonts w:hint="eastAsia"/>
              </w:rPr>
              <w:t>最后更新时间</w:t>
            </w:r>
          </w:p>
        </w:tc>
        <w:tc>
          <w:tcPr>
            <w:tcW w:w="1276" w:type="dxa"/>
          </w:tcPr>
          <w:p w:rsidR="0014380A" w:rsidRPr="00350AC4" w:rsidRDefault="0014380A" w:rsidP="00481F03">
            <w:pPr>
              <w:pStyle w:val="a4"/>
            </w:pPr>
            <w:r w:rsidRPr="00153759">
              <w:t>datetime</w:t>
            </w:r>
          </w:p>
        </w:tc>
        <w:tc>
          <w:tcPr>
            <w:tcW w:w="1417" w:type="dxa"/>
          </w:tcPr>
          <w:p w:rsidR="0014380A" w:rsidRDefault="0014380A" w:rsidP="00481F03">
            <w:pPr>
              <w:pStyle w:val="a4"/>
            </w:pPr>
          </w:p>
        </w:tc>
        <w:tc>
          <w:tcPr>
            <w:tcW w:w="1418" w:type="dxa"/>
          </w:tcPr>
          <w:p w:rsidR="0014380A" w:rsidRPr="00350AC4" w:rsidRDefault="0014380A" w:rsidP="00481F03">
            <w:pPr>
              <w:pStyle w:val="a4"/>
            </w:pPr>
          </w:p>
        </w:tc>
        <w:tc>
          <w:tcPr>
            <w:tcW w:w="1701" w:type="dxa"/>
          </w:tcPr>
          <w:p w:rsidR="0014380A" w:rsidRDefault="0014380A" w:rsidP="00481F03">
            <w:pPr>
              <w:pStyle w:val="a4"/>
            </w:pPr>
          </w:p>
        </w:tc>
      </w:tr>
      <w:bookmarkEnd w:id="85"/>
    </w:tbl>
    <w:p w:rsidR="0014380A" w:rsidRPr="0014380A" w:rsidRDefault="0014380A" w:rsidP="0014380A"/>
    <w:p w:rsidR="000D22E1" w:rsidRDefault="000D22E1" w:rsidP="000D22E1">
      <w:pPr>
        <w:pStyle w:val="4"/>
      </w:pPr>
      <w:r>
        <w:rPr>
          <w:rFonts w:hint="eastAsia"/>
        </w:rPr>
        <w:t>业务规则</w:t>
      </w:r>
    </w:p>
    <w:p w:rsidR="00516790" w:rsidRDefault="00516790" w:rsidP="004D03F8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查询条件：客户名称</w:t>
      </w:r>
      <w:r>
        <w:rPr>
          <w:rFonts w:hint="eastAsia"/>
        </w:rPr>
        <w:t xml:space="preserve"> + </w:t>
      </w:r>
      <w:r>
        <w:rPr>
          <w:rFonts w:hint="eastAsia"/>
        </w:rPr>
        <w:t>身份证号同时为空或同时不为空；</w:t>
      </w:r>
    </w:p>
    <w:p w:rsidR="00036391" w:rsidRDefault="00036391" w:rsidP="004D03F8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初始值将所有客户的额度赋值为</w:t>
      </w:r>
      <w:r>
        <w:rPr>
          <w:rFonts w:hint="eastAsia"/>
        </w:rPr>
        <w:t>1000</w:t>
      </w:r>
      <w:r>
        <w:rPr>
          <w:rFonts w:hint="eastAsia"/>
        </w:rPr>
        <w:t>元，并计算可用额度：</w:t>
      </w:r>
    </w:p>
    <w:p w:rsidR="00036391" w:rsidRDefault="00036391" w:rsidP="00036391">
      <w:pPr>
        <w:pStyle w:val="ac"/>
        <w:ind w:left="420" w:firstLineChars="0" w:firstLine="0"/>
      </w:pPr>
      <w:r>
        <w:rPr>
          <w:rFonts w:hint="eastAsia"/>
        </w:rPr>
        <w:t>可用额度</w:t>
      </w:r>
      <w:r>
        <w:rPr>
          <w:rFonts w:hint="eastAsia"/>
        </w:rPr>
        <w:t xml:space="preserve"> = </w:t>
      </w:r>
      <w:r>
        <w:rPr>
          <w:rFonts w:hint="eastAsia"/>
        </w:rPr>
        <w:t>客户额度</w:t>
      </w:r>
      <w:r>
        <w:rPr>
          <w:rFonts w:hint="eastAsia"/>
        </w:rPr>
        <w:t xml:space="preserve"> - </w:t>
      </w:r>
      <w:r>
        <w:rPr>
          <w:rFonts w:hint="eastAsia"/>
        </w:rPr>
        <w:t>已用额度</w:t>
      </w:r>
    </w:p>
    <w:p w:rsidR="00A53E4E" w:rsidRDefault="00036391" w:rsidP="00036391">
      <w:pPr>
        <w:pStyle w:val="ac"/>
        <w:ind w:left="420" w:firstLineChars="0" w:firstLine="0"/>
      </w:pPr>
      <w:r>
        <w:rPr>
          <w:rFonts w:hint="eastAsia"/>
        </w:rPr>
        <w:t>已用额度的计算方式：</w:t>
      </w:r>
      <w:r w:rsidR="00EB72C0">
        <w:rPr>
          <w:rFonts w:hint="eastAsia"/>
        </w:rPr>
        <w:t>在</w:t>
      </w:r>
      <w:r w:rsidR="00EB72C0" w:rsidRPr="00EB72C0">
        <w:rPr>
          <w:rFonts w:hint="eastAsia"/>
        </w:rPr>
        <w:t>待收回表</w:t>
      </w:r>
      <w:r w:rsidR="00EB72C0">
        <w:rPr>
          <w:rFonts w:hint="eastAsia"/>
        </w:rPr>
        <w:t>中：</w:t>
      </w:r>
      <w:r w:rsidR="00EB72C0">
        <w:rPr>
          <w:rFonts w:hint="eastAsia"/>
        </w:rPr>
        <w:t>SUM(</w:t>
      </w:r>
      <w:r w:rsidR="00EB72C0">
        <w:rPr>
          <w:rFonts w:hint="eastAsia"/>
        </w:rPr>
        <w:t>应还本金</w:t>
      </w:r>
      <w:r w:rsidR="00EB72C0">
        <w:rPr>
          <w:rFonts w:hint="eastAsia"/>
        </w:rPr>
        <w:t xml:space="preserve"> - </w:t>
      </w:r>
      <w:r w:rsidR="00EB72C0">
        <w:rPr>
          <w:rFonts w:hint="eastAsia"/>
        </w:rPr>
        <w:t>实还本金）</w:t>
      </w:r>
      <w:r w:rsidR="00A53E4E">
        <w:rPr>
          <w:rFonts w:hint="eastAsia"/>
        </w:rPr>
        <w:t>，即：</w:t>
      </w:r>
    </w:p>
    <w:p w:rsidR="00CE7CCD" w:rsidRDefault="00A53E4E" w:rsidP="00CE7CCD">
      <w:pPr>
        <w:pStyle w:val="ac"/>
        <w:ind w:left="420" w:firstLineChars="0" w:firstLine="0"/>
      </w:pPr>
      <w:r>
        <w:rPr>
          <w:rFonts w:hint="eastAsia"/>
        </w:rPr>
        <w:t>可用额度</w:t>
      </w:r>
      <w:r>
        <w:rPr>
          <w:rFonts w:hint="eastAsia"/>
        </w:rPr>
        <w:t xml:space="preserve"> = </w:t>
      </w:r>
      <w:r>
        <w:rPr>
          <w:rFonts w:hint="eastAsia"/>
        </w:rPr>
        <w:t>客户额度</w:t>
      </w:r>
      <w:r>
        <w:rPr>
          <w:rFonts w:hint="eastAsia"/>
        </w:rPr>
        <w:t xml:space="preserve"> - SUM</w:t>
      </w:r>
      <w:r>
        <w:rPr>
          <w:rFonts w:hint="eastAsia"/>
        </w:rPr>
        <w:t>（应还本金</w:t>
      </w:r>
      <w:r>
        <w:rPr>
          <w:rFonts w:hint="eastAsia"/>
        </w:rPr>
        <w:t xml:space="preserve"> - </w:t>
      </w:r>
      <w:r>
        <w:rPr>
          <w:rFonts w:hint="eastAsia"/>
        </w:rPr>
        <w:t>实还本金）</w:t>
      </w:r>
    </w:p>
    <w:p w:rsidR="009D784E" w:rsidRDefault="009D784E" w:rsidP="004D03F8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客户在下单时，需校验可用额度是否充足，即：</w:t>
      </w:r>
    </w:p>
    <w:p w:rsidR="00CE7CCD" w:rsidRDefault="00907190" w:rsidP="00907190">
      <w:r>
        <w:rPr>
          <w:rFonts w:hint="eastAsia"/>
        </w:rPr>
        <w:tab/>
      </w:r>
      <w:r>
        <w:rPr>
          <w:rFonts w:hint="eastAsia"/>
        </w:rPr>
        <w:tab/>
      </w:r>
      <w:r w:rsidR="009D784E">
        <w:rPr>
          <w:rFonts w:hint="eastAsia"/>
        </w:rPr>
        <w:t>如果（</w:t>
      </w:r>
      <w:r>
        <w:rPr>
          <w:rFonts w:hint="eastAsia"/>
        </w:rPr>
        <w:t>商品</w:t>
      </w:r>
      <w:r w:rsidR="009D784E">
        <w:rPr>
          <w:rFonts w:hint="eastAsia"/>
        </w:rPr>
        <w:t>金额</w:t>
      </w:r>
      <w:r w:rsidR="009D784E">
        <w:rPr>
          <w:rFonts w:hint="eastAsia"/>
        </w:rPr>
        <w:t xml:space="preserve"> - </w:t>
      </w:r>
      <w:r w:rsidR="009D784E">
        <w:rPr>
          <w:rFonts w:hint="eastAsia"/>
        </w:rPr>
        <w:t>首付金额</w:t>
      </w:r>
      <w:r w:rsidR="009D784E">
        <w:rPr>
          <w:rFonts w:hint="eastAsia"/>
        </w:rPr>
        <w:t xml:space="preserve"> &gt; </w:t>
      </w:r>
      <w:r w:rsidR="009D784E">
        <w:rPr>
          <w:rFonts w:hint="eastAsia"/>
        </w:rPr>
        <w:t>可用额度）</w:t>
      </w:r>
    </w:p>
    <w:p w:rsidR="00907190" w:rsidRDefault="00907190" w:rsidP="0090719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提示：您的可用额度不足，请先至少还款（</w:t>
      </w:r>
      <w:r w:rsidR="00C22AE5">
        <w:rPr>
          <w:rFonts w:hint="eastAsia"/>
        </w:rPr>
        <w:t>商品金额</w:t>
      </w:r>
      <w:r w:rsidR="00C22AE5">
        <w:rPr>
          <w:rFonts w:hint="eastAsia"/>
        </w:rPr>
        <w:t xml:space="preserve"> - </w:t>
      </w:r>
      <w:r w:rsidR="00C22AE5">
        <w:rPr>
          <w:rFonts w:hint="eastAsia"/>
        </w:rPr>
        <w:t>首付金额</w:t>
      </w:r>
      <w:r w:rsidR="00C22AE5">
        <w:rPr>
          <w:rFonts w:hint="eastAsia"/>
        </w:rPr>
        <w:t xml:space="preserve"> -</w:t>
      </w:r>
      <w:r w:rsidR="00C22AE5">
        <w:rPr>
          <w:rFonts w:hint="eastAsia"/>
        </w:rPr>
        <w:t>可用额度</w:t>
      </w:r>
      <w:r>
        <w:rPr>
          <w:rFonts w:hint="eastAsia"/>
        </w:rPr>
        <w:t>）元；</w:t>
      </w:r>
    </w:p>
    <w:p w:rsidR="00C22AE5" w:rsidRDefault="00E15902" w:rsidP="004D03F8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客户在放款确认时，</w:t>
      </w:r>
      <w:r w:rsidR="00B64E61">
        <w:rPr>
          <w:rFonts w:hint="eastAsia"/>
        </w:rPr>
        <w:t>需更新该</w:t>
      </w:r>
      <w:r>
        <w:rPr>
          <w:rFonts w:hint="eastAsia"/>
        </w:rPr>
        <w:t>可用额度</w:t>
      </w:r>
      <w:r>
        <w:rPr>
          <w:rFonts w:hint="eastAsia"/>
        </w:rPr>
        <w:t xml:space="preserve"> = </w:t>
      </w:r>
      <w:r>
        <w:rPr>
          <w:rFonts w:hint="eastAsia"/>
        </w:rPr>
        <w:t>可用额度</w:t>
      </w:r>
      <w:r>
        <w:rPr>
          <w:rFonts w:hint="eastAsia"/>
        </w:rPr>
        <w:t xml:space="preserve"> - </w:t>
      </w:r>
      <w:r>
        <w:rPr>
          <w:rFonts w:hint="eastAsia"/>
        </w:rPr>
        <w:t>批核金额；</w:t>
      </w:r>
    </w:p>
    <w:p w:rsidR="009D784E" w:rsidRPr="00884AF7" w:rsidRDefault="00B64E61" w:rsidP="004D03F8">
      <w:pPr>
        <w:pStyle w:val="ac"/>
        <w:numPr>
          <w:ilvl w:val="0"/>
          <w:numId w:val="9"/>
        </w:numPr>
        <w:ind w:firstLineChars="0"/>
      </w:pPr>
      <w:r>
        <w:rPr>
          <w:rFonts w:hint="eastAsia"/>
        </w:rPr>
        <w:t>客户在还款时，需更新该可用额度</w:t>
      </w:r>
      <w:r>
        <w:rPr>
          <w:rFonts w:hint="eastAsia"/>
        </w:rPr>
        <w:t xml:space="preserve"> = </w:t>
      </w:r>
      <w:r w:rsidR="003F341B">
        <w:rPr>
          <w:rFonts w:hint="eastAsia"/>
        </w:rPr>
        <w:t>可用额度</w:t>
      </w:r>
      <w:r w:rsidR="003F341B">
        <w:rPr>
          <w:rFonts w:hint="eastAsia"/>
        </w:rPr>
        <w:t xml:space="preserve"> + </w:t>
      </w:r>
      <w:r w:rsidR="00A46DAF">
        <w:rPr>
          <w:rFonts w:hint="eastAsia"/>
        </w:rPr>
        <w:t>归还</w:t>
      </w:r>
      <w:commentRangeStart w:id="92"/>
      <w:r w:rsidR="00E45848">
        <w:rPr>
          <w:rFonts w:hint="eastAsia"/>
        </w:rPr>
        <w:t>本金</w:t>
      </w:r>
      <w:commentRangeEnd w:id="92"/>
      <w:r w:rsidR="00884AF7">
        <w:rPr>
          <w:rStyle w:val="ae"/>
        </w:rPr>
        <w:commentReference w:id="92"/>
      </w:r>
      <w:r w:rsidR="00E45848">
        <w:rPr>
          <w:rFonts w:hint="eastAsia"/>
        </w:rPr>
        <w:t>；</w:t>
      </w:r>
    </w:p>
    <w:p w:rsidR="000D22E1" w:rsidRPr="000D22E1" w:rsidRDefault="000D22E1" w:rsidP="000D22E1">
      <w:pPr>
        <w:pStyle w:val="4"/>
      </w:pPr>
      <w:r>
        <w:rPr>
          <w:rFonts w:hint="eastAsia"/>
        </w:rPr>
        <w:t>操作权限</w:t>
      </w:r>
    </w:p>
    <w:p w:rsidR="000D22E1" w:rsidRPr="000D22E1" w:rsidRDefault="00A77EB0" w:rsidP="0023722A">
      <w:pPr>
        <w:ind w:firstLineChars="200" w:firstLine="480"/>
      </w:pPr>
      <w:r>
        <w:rPr>
          <w:rFonts w:hint="eastAsia"/>
        </w:rPr>
        <w:t>风控人员、总经理</w:t>
      </w:r>
    </w:p>
    <w:p w:rsidR="00AC1C28" w:rsidRDefault="00AC1C28" w:rsidP="00AC1C28">
      <w:pPr>
        <w:pStyle w:val="2"/>
      </w:pPr>
      <w:r>
        <w:rPr>
          <w:rFonts w:hint="eastAsia"/>
        </w:rPr>
        <w:lastRenderedPageBreak/>
        <w:t>交易</w:t>
      </w:r>
      <w:r w:rsidRPr="00720732">
        <w:rPr>
          <w:rFonts w:hint="eastAsia"/>
        </w:rPr>
        <w:t>接口</w:t>
      </w:r>
    </w:p>
    <w:p w:rsidR="00AC1C28" w:rsidRDefault="00AC1C28" w:rsidP="00AC1C28">
      <w:pPr>
        <w:pStyle w:val="3"/>
      </w:pPr>
      <w:r>
        <w:rPr>
          <w:rFonts w:hint="eastAsia"/>
        </w:rPr>
        <w:t>功能概述</w:t>
      </w:r>
    </w:p>
    <w:p w:rsidR="00AC1C28" w:rsidRDefault="00AC1C28" w:rsidP="00AC1C28">
      <w:pPr>
        <w:pStyle w:val="4"/>
      </w:pPr>
      <w:r>
        <w:rPr>
          <w:rFonts w:hint="eastAsia"/>
        </w:rPr>
        <w:t>审批系统</w:t>
      </w:r>
    </w:p>
    <w:p w:rsidR="00AC1C28" w:rsidRDefault="00AC1C28" w:rsidP="004D03F8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贷款申请接口增加订单申请接口字段</w:t>
      </w:r>
      <w:r w:rsidRPr="00920698">
        <w:rPr>
          <w:rFonts w:hint="eastAsia"/>
        </w:rPr>
        <w:t>（客户端唯一标识码、客户端类型）</w:t>
      </w:r>
      <w:r>
        <w:rPr>
          <w:rFonts w:hint="eastAsia"/>
        </w:rPr>
        <w:t>，保证审批系统以下模块可以统计数据：</w:t>
      </w:r>
    </w:p>
    <w:p w:rsidR="00AC1C28" w:rsidRDefault="00AC1C28" w:rsidP="00AC1C28">
      <w:r>
        <w:rPr>
          <w:rFonts w:hint="eastAsia"/>
          <w:noProof/>
        </w:rPr>
        <w:drawing>
          <wp:inline distT="0" distB="0" distL="0" distR="0">
            <wp:extent cx="5274310" cy="832263"/>
            <wp:effectExtent l="19050" t="0" r="254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C28" w:rsidRDefault="00AC1C28" w:rsidP="004D03F8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资料文件上传接口（或增加新接口）增加电话薄内容，包含“姓名”，“电话号码”；</w:t>
      </w:r>
    </w:p>
    <w:p w:rsidR="00AC1C28" w:rsidRDefault="00B357BE" w:rsidP="004D03F8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失信名单校验、同盾、鹏元征信接口；</w:t>
      </w:r>
    </w:p>
    <w:p w:rsidR="00D73D7C" w:rsidRDefault="004926EB" w:rsidP="004D03F8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客户信息提交接口增加快付通是否已认证、国政通是否</w:t>
      </w:r>
      <w:r w:rsidR="00D73D7C">
        <w:rPr>
          <w:rFonts w:hint="eastAsia"/>
        </w:rPr>
        <w:t>认证</w:t>
      </w:r>
      <w:r w:rsidR="006B2F3F">
        <w:rPr>
          <w:rFonts w:hint="eastAsia"/>
        </w:rPr>
        <w:t>、国政通认证项字段</w:t>
      </w:r>
      <w:r w:rsidR="00D73D7C">
        <w:rPr>
          <w:rFonts w:hint="eastAsia"/>
        </w:rPr>
        <w:t>；</w:t>
      </w:r>
    </w:p>
    <w:tbl>
      <w:tblPr>
        <w:tblStyle w:val="a3"/>
        <w:tblW w:w="0" w:type="auto"/>
        <w:tblLook w:val="04A0"/>
      </w:tblPr>
      <w:tblGrid>
        <w:gridCol w:w="2235"/>
        <w:gridCol w:w="4536"/>
        <w:gridCol w:w="1751"/>
      </w:tblGrid>
      <w:tr w:rsidR="000B2BCC" w:rsidTr="00441A0B">
        <w:tc>
          <w:tcPr>
            <w:tcW w:w="2235" w:type="dxa"/>
          </w:tcPr>
          <w:p w:rsidR="000B2BCC" w:rsidRDefault="000B2BCC" w:rsidP="000E5C38">
            <w:r>
              <w:rPr>
                <w:rFonts w:hint="eastAsia"/>
              </w:rPr>
              <w:t>字段名</w:t>
            </w:r>
          </w:p>
        </w:tc>
        <w:tc>
          <w:tcPr>
            <w:tcW w:w="4536" w:type="dxa"/>
          </w:tcPr>
          <w:p w:rsidR="000B2BCC" w:rsidRDefault="000B2BCC" w:rsidP="000E5C38">
            <w:r>
              <w:rPr>
                <w:rFonts w:hint="eastAsia"/>
              </w:rPr>
              <w:t>说明</w:t>
            </w:r>
          </w:p>
        </w:tc>
        <w:tc>
          <w:tcPr>
            <w:tcW w:w="1751" w:type="dxa"/>
          </w:tcPr>
          <w:p w:rsidR="000B2BCC" w:rsidRDefault="000B2BCC" w:rsidP="000E5C38">
            <w:r>
              <w:rPr>
                <w:rFonts w:hint="eastAsia"/>
              </w:rPr>
              <w:t>举例</w:t>
            </w:r>
          </w:p>
        </w:tc>
      </w:tr>
      <w:tr w:rsidR="000B2BCC" w:rsidTr="00441A0B">
        <w:tc>
          <w:tcPr>
            <w:tcW w:w="2235" w:type="dxa"/>
          </w:tcPr>
          <w:p w:rsidR="000B2BCC" w:rsidRDefault="000B2BCC" w:rsidP="000E5C38">
            <w:r>
              <w:rPr>
                <w:rFonts w:hint="eastAsia"/>
              </w:rPr>
              <w:t>快付通是否已认证</w:t>
            </w:r>
          </w:p>
        </w:tc>
        <w:tc>
          <w:tcPr>
            <w:tcW w:w="4536" w:type="dxa"/>
          </w:tcPr>
          <w:p w:rsidR="000B2BCC" w:rsidRDefault="000B2BCC" w:rsidP="000E5C38"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0-</w:t>
            </w:r>
            <w:r>
              <w:rPr>
                <w:rFonts w:hint="eastAsia"/>
              </w:rPr>
              <w:t>否</w:t>
            </w:r>
            <w:r w:rsidR="001C571E">
              <w:rPr>
                <w:rFonts w:hint="eastAsia"/>
              </w:rPr>
              <w:t xml:space="preserve"> -1-</w:t>
            </w:r>
            <w:r w:rsidR="001C571E">
              <w:rPr>
                <w:rFonts w:hint="eastAsia"/>
              </w:rPr>
              <w:t>未比对</w:t>
            </w:r>
          </w:p>
        </w:tc>
        <w:tc>
          <w:tcPr>
            <w:tcW w:w="1751" w:type="dxa"/>
          </w:tcPr>
          <w:p w:rsidR="000B2BCC" w:rsidRDefault="000B2BCC" w:rsidP="000E5C38"/>
        </w:tc>
      </w:tr>
      <w:tr w:rsidR="000B2BCC" w:rsidTr="00441A0B">
        <w:tc>
          <w:tcPr>
            <w:tcW w:w="2235" w:type="dxa"/>
          </w:tcPr>
          <w:p w:rsidR="000B2BCC" w:rsidRDefault="000B2BCC" w:rsidP="000E5C38">
            <w:r>
              <w:rPr>
                <w:rFonts w:hint="eastAsia"/>
              </w:rPr>
              <w:t>国政通是否认证</w:t>
            </w:r>
          </w:p>
        </w:tc>
        <w:tc>
          <w:tcPr>
            <w:tcW w:w="4536" w:type="dxa"/>
          </w:tcPr>
          <w:p w:rsidR="000B2BCC" w:rsidRDefault="000B2BCC" w:rsidP="000E5C38"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0-</w:t>
            </w:r>
            <w:r>
              <w:rPr>
                <w:rFonts w:hint="eastAsia"/>
              </w:rPr>
              <w:t>否</w:t>
            </w:r>
            <w:r w:rsidR="001C571E">
              <w:rPr>
                <w:rFonts w:hint="eastAsia"/>
              </w:rPr>
              <w:t xml:space="preserve"> </w:t>
            </w:r>
          </w:p>
        </w:tc>
        <w:tc>
          <w:tcPr>
            <w:tcW w:w="1751" w:type="dxa"/>
          </w:tcPr>
          <w:p w:rsidR="000B2BCC" w:rsidRDefault="000B2BCC" w:rsidP="000E5C38"/>
        </w:tc>
      </w:tr>
      <w:tr w:rsidR="000B2BCC" w:rsidTr="00441A0B">
        <w:tc>
          <w:tcPr>
            <w:tcW w:w="2235" w:type="dxa"/>
          </w:tcPr>
          <w:p w:rsidR="000B2BCC" w:rsidRDefault="000B2BCC" w:rsidP="000E5C38">
            <w:r>
              <w:rPr>
                <w:rFonts w:hint="eastAsia"/>
              </w:rPr>
              <w:t>国政通认证通过项</w:t>
            </w:r>
          </w:p>
        </w:tc>
        <w:tc>
          <w:tcPr>
            <w:tcW w:w="4536" w:type="dxa"/>
          </w:tcPr>
          <w:p w:rsidR="000B2BCC" w:rsidRDefault="000B2BCC" w:rsidP="000E5C38">
            <w:r>
              <w:rPr>
                <w:rFonts w:hint="eastAsia"/>
              </w:rPr>
              <w:t>01-</w:t>
            </w:r>
            <w:r>
              <w:rPr>
                <w:rFonts w:hint="eastAsia"/>
              </w:rPr>
              <w:t>身份信息，</w:t>
            </w:r>
            <w:r>
              <w:rPr>
                <w:rFonts w:hint="eastAsia"/>
              </w:rPr>
              <w:t>02-</w:t>
            </w:r>
            <w:r>
              <w:rPr>
                <w:rFonts w:hint="eastAsia"/>
              </w:rPr>
              <w:t>学校全称，</w:t>
            </w:r>
            <w:r>
              <w:rPr>
                <w:rFonts w:hint="eastAsia"/>
              </w:rPr>
              <w:t>03-</w:t>
            </w:r>
            <w:r>
              <w:rPr>
                <w:rFonts w:hint="eastAsia"/>
              </w:rPr>
              <w:t>学习层次，</w:t>
            </w:r>
            <w:r>
              <w:rPr>
                <w:rFonts w:hint="eastAsia"/>
              </w:rPr>
              <w:t>04-</w:t>
            </w:r>
            <w:r>
              <w:rPr>
                <w:rFonts w:hint="eastAsia"/>
              </w:rPr>
              <w:t>学历类别，</w:t>
            </w:r>
            <w:r>
              <w:rPr>
                <w:rFonts w:hint="eastAsia"/>
              </w:rPr>
              <w:t>05-</w:t>
            </w:r>
            <w:r>
              <w:rPr>
                <w:rFonts w:hint="eastAsia"/>
              </w:rPr>
              <w:t>入学日期（多个时，用‘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’分隔）</w:t>
            </w:r>
          </w:p>
        </w:tc>
        <w:tc>
          <w:tcPr>
            <w:tcW w:w="1751" w:type="dxa"/>
          </w:tcPr>
          <w:p w:rsidR="006A19E3" w:rsidRDefault="006A19E3" w:rsidP="000E5C38">
            <w:r>
              <w:rPr>
                <w:rFonts w:hint="eastAsia"/>
              </w:rPr>
              <w:t>00000</w:t>
            </w:r>
            <w:r w:rsidR="009A13AF">
              <w:rPr>
                <w:rFonts w:hint="eastAsia"/>
              </w:rPr>
              <w:t>表示全不通过；</w:t>
            </w:r>
          </w:p>
          <w:p w:rsidR="000B2BCC" w:rsidRDefault="009A13AF" w:rsidP="000E5C38">
            <w:r>
              <w:rPr>
                <w:rFonts w:hint="eastAsia"/>
              </w:rPr>
              <w:t>11111</w:t>
            </w:r>
            <w:r w:rsidR="00344AF5">
              <w:rPr>
                <w:rFonts w:hint="eastAsia"/>
              </w:rPr>
              <w:t>表示全部认证通过</w:t>
            </w:r>
            <w:r w:rsidR="00CE4218">
              <w:rPr>
                <w:rFonts w:hint="eastAsia"/>
              </w:rPr>
              <w:t>；</w:t>
            </w:r>
          </w:p>
        </w:tc>
      </w:tr>
    </w:tbl>
    <w:p w:rsidR="002203AE" w:rsidRDefault="00716B69" w:rsidP="004D03F8">
      <w:pPr>
        <w:pStyle w:val="ac"/>
        <w:numPr>
          <w:ilvl w:val="1"/>
          <w:numId w:val="25"/>
        </w:numPr>
        <w:ind w:firstLineChars="0"/>
      </w:pPr>
      <w:r>
        <w:rPr>
          <w:rFonts w:hint="eastAsia"/>
        </w:rPr>
        <w:t>接口判断逻辑：</w:t>
      </w:r>
      <w:r w:rsidR="002203AE">
        <w:rPr>
          <w:rFonts w:hint="eastAsia"/>
        </w:rPr>
        <w:t>快付通是否已认证为“未比对”且国政通是否认证为“否”，则不做任何处理；</w:t>
      </w:r>
    </w:p>
    <w:p w:rsidR="00064366" w:rsidRDefault="006570C2" w:rsidP="004D03F8">
      <w:pPr>
        <w:pStyle w:val="ac"/>
        <w:numPr>
          <w:ilvl w:val="1"/>
          <w:numId w:val="25"/>
        </w:numPr>
        <w:ind w:firstLineChars="0"/>
        <w:rPr>
          <w:ins w:id="93" w:author="chujiayi" w:date="2015-08-28T11:42:00Z"/>
          <w:rFonts w:hint="eastAsia"/>
        </w:rPr>
      </w:pPr>
      <w:r>
        <w:rPr>
          <w:rFonts w:hint="eastAsia"/>
        </w:rPr>
        <w:t>除上一种情况外，</w:t>
      </w:r>
      <w:r w:rsidR="005D6B89">
        <w:rPr>
          <w:rFonts w:hint="eastAsia"/>
        </w:rPr>
        <w:t>快付通认证需</w:t>
      </w:r>
      <w:r w:rsidR="005B3C55">
        <w:rPr>
          <w:rFonts w:hint="eastAsia"/>
        </w:rPr>
        <w:t>根据客户号、银行账号查询表</w:t>
      </w:r>
      <w:r w:rsidR="005B3C55" w:rsidRPr="005D6B89">
        <w:t>tb_cus_custaccount</w:t>
      </w:r>
      <w:r w:rsidR="005B3C55">
        <w:rPr>
          <w:rFonts w:hint="eastAsia"/>
        </w:rPr>
        <w:t>是否存在数据，有，更新</w:t>
      </w:r>
      <w:r w:rsidR="007B7C71">
        <w:rPr>
          <w:rFonts w:hint="eastAsia"/>
        </w:rPr>
        <w:t>认证状态</w:t>
      </w:r>
      <w:r w:rsidR="005B3C55">
        <w:rPr>
          <w:rFonts w:hint="eastAsia"/>
        </w:rPr>
        <w:t>；没有，新增；</w:t>
      </w:r>
      <w:r w:rsidR="005D6B89">
        <w:rPr>
          <w:rFonts w:hint="eastAsia"/>
        </w:rPr>
        <w:t>国政通认证需要</w:t>
      </w:r>
      <w:r w:rsidR="00DE2E88">
        <w:rPr>
          <w:rFonts w:hint="eastAsia"/>
        </w:rPr>
        <w:t>根据客户号</w:t>
      </w:r>
      <w:r w:rsidR="002203AE">
        <w:rPr>
          <w:rFonts w:hint="eastAsia"/>
        </w:rPr>
        <w:t>查询</w:t>
      </w:r>
      <w:r w:rsidR="00461C53">
        <w:rPr>
          <w:rFonts w:hint="eastAsia"/>
        </w:rPr>
        <w:t>表</w:t>
      </w:r>
      <w:bookmarkStart w:id="94" w:name="OLE_LINK13"/>
      <w:bookmarkStart w:id="95" w:name="OLE_LINK14"/>
      <w:r w:rsidR="00461C53">
        <w:rPr>
          <w:rFonts w:hint="eastAsia"/>
        </w:rPr>
        <w:t>tb_cus_</w:t>
      </w:r>
      <w:r w:rsidR="00C70205" w:rsidRPr="00BA36C3">
        <w:rPr>
          <w:rFonts w:hint="eastAsia"/>
        </w:rPr>
        <w:t>schlroll</w:t>
      </w:r>
      <w:r w:rsidR="009619B4" w:rsidRPr="00BA36C3">
        <w:rPr>
          <w:rFonts w:hint="eastAsia"/>
        </w:rPr>
        <w:t>check</w:t>
      </w:r>
      <w:bookmarkEnd w:id="94"/>
      <w:bookmarkEnd w:id="95"/>
      <w:r w:rsidR="00936FFB" w:rsidRPr="00BA36C3">
        <w:rPr>
          <w:rFonts w:hint="eastAsia"/>
        </w:rPr>
        <w:t>(</w:t>
      </w:r>
      <w:r w:rsidR="00936FFB" w:rsidRPr="004F237E">
        <w:rPr>
          <w:rFonts w:ascii="Tahoma" w:hAnsi="Tahoma" w:cs="Tahoma" w:hint="eastAsia"/>
          <w:color w:val="000000"/>
          <w:sz w:val="21"/>
          <w:szCs w:val="21"/>
          <w:shd w:val="clear" w:color="auto" w:fill="FFFFFF"/>
        </w:rPr>
        <w:t>学籍认证信息表</w:t>
      </w:r>
      <w:r w:rsidR="00936FFB" w:rsidRPr="00BA36C3">
        <w:rPr>
          <w:rFonts w:hint="eastAsia"/>
        </w:rPr>
        <w:t>)</w:t>
      </w:r>
      <w:r w:rsidR="002203AE">
        <w:rPr>
          <w:rFonts w:hint="eastAsia"/>
        </w:rPr>
        <w:t>是否有</w:t>
      </w:r>
      <w:r>
        <w:rPr>
          <w:rFonts w:hint="eastAsia"/>
        </w:rPr>
        <w:t>数据</w:t>
      </w:r>
      <w:r w:rsidR="00294AD6">
        <w:rPr>
          <w:rFonts w:hint="eastAsia"/>
        </w:rPr>
        <w:t>：有，更新；没有，新增；</w:t>
      </w:r>
    </w:p>
    <w:p w:rsidR="00677C7B" w:rsidRDefault="00677C7B" w:rsidP="00064366">
      <w:pPr>
        <w:pStyle w:val="1"/>
      </w:pPr>
      <w:r>
        <w:rPr>
          <w:rFonts w:hint="eastAsia"/>
        </w:rPr>
        <w:lastRenderedPageBreak/>
        <w:t>逾期利率</w:t>
      </w:r>
      <w:ins w:id="96" w:author="chujiayi" w:date="2015-08-28T11:43:00Z">
        <w:r w:rsidR="00CB4606">
          <w:rPr>
            <w:rFonts w:hint="eastAsia"/>
          </w:rPr>
          <w:t>及规则</w:t>
        </w:r>
      </w:ins>
      <w:r>
        <w:rPr>
          <w:rFonts w:hint="eastAsia"/>
        </w:rPr>
        <w:t>变更</w:t>
      </w:r>
    </w:p>
    <w:p w:rsidR="00677C7B" w:rsidRDefault="00585128" w:rsidP="004D03F8">
      <w:pPr>
        <w:pStyle w:val="ac"/>
        <w:numPr>
          <w:ilvl w:val="0"/>
          <w:numId w:val="23"/>
        </w:numPr>
        <w:ind w:firstLineChars="0"/>
      </w:pPr>
      <w:r>
        <w:rPr>
          <w:rFonts w:hint="eastAsia"/>
        </w:rPr>
        <w:t>变更逾期利率为：</w:t>
      </w:r>
      <w:r>
        <w:rPr>
          <w:rFonts w:hint="eastAsia"/>
        </w:rPr>
        <w:t>2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‰</w:t>
      </w:r>
      <w:r w:rsidR="00AE70B6" w:rsidRPr="00AE70B6">
        <w:rPr>
          <w:rFonts w:hint="eastAsia"/>
        </w:rPr>
        <w:t>（千分之二）</w:t>
      </w:r>
      <w:r w:rsidR="00272D99">
        <w:rPr>
          <w:rFonts w:hint="eastAsia"/>
        </w:rPr>
        <w:t>；</w:t>
      </w:r>
    </w:p>
    <w:p w:rsidR="00272D99" w:rsidRDefault="00272D99" w:rsidP="004D03F8">
      <w:pPr>
        <w:pStyle w:val="ac"/>
        <w:numPr>
          <w:ilvl w:val="0"/>
          <w:numId w:val="23"/>
        </w:numPr>
        <w:ind w:firstLineChars="0"/>
      </w:pPr>
      <w:r>
        <w:rPr>
          <w:rFonts w:hint="eastAsia"/>
        </w:rPr>
        <w:t>变更利率规则为：每日逾期费用</w:t>
      </w:r>
      <w:r>
        <w:rPr>
          <w:rFonts w:hint="eastAsia"/>
        </w:rPr>
        <w:t xml:space="preserve"> = </w:t>
      </w:r>
      <w:r>
        <w:rPr>
          <w:rFonts w:hint="eastAsia"/>
        </w:rPr>
        <w:t>所有本金</w:t>
      </w:r>
      <w:r>
        <w:rPr>
          <w:rFonts w:hint="eastAsia"/>
        </w:rPr>
        <w:t xml:space="preserve"> * </w:t>
      </w:r>
      <w:r>
        <w:rPr>
          <w:rFonts w:hint="eastAsia"/>
        </w:rPr>
        <w:t>逾期利率；</w:t>
      </w:r>
    </w:p>
    <w:p w:rsidR="00272D99" w:rsidRDefault="00E74D1B" w:rsidP="004D03F8">
      <w:pPr>
        <w:pStyle w:val="ac"/>
        <w:numPr>
          <w:ilvl w:val="0"/>
          <w:numId w:val="23"/>
        </w:numPr>
        <w:ind w:firstLineChars="0"/>
      </w:pPr>
      <w:del w:id="97" w:author="chujiayi" w:date="2015-08-28T11:19:00Z">
        <w:r w:rsidDel="000C2C4C">
          <w:rPr>
            <w:rFonts w:hint="eastAsia"/>
          </w:rPr>
          <w:delText>以合同签订时间</w:delText>
        </w:r>
      </w:del>
      <w:ins w:id="98" w:author="chujiayi" w:date="2015-08-28T11:19:00Z">
        <w:r w:rsidR="000C2C4C">
          <w:rPr>
            <w:rFonts w:hint="eastAsia"/>
          </w:rPr>
          <w:t>根据规则编号</w:t>
        </w:r>
      </w:ins>
      <w:r>
        <w:rPr>
          <w:rFonts w:hint="eastAsia"/>
        </w:rPr>
        <w:t>查询使用的逾期规则，查询表</w:t>
      </w:r>
      <w:r w:rsidRPr="00D57275">
        <w:t>tb_sys_overduerule</w:t>
      </w:r>
      <w:del w:id="99" w:author="chujiayi" w:date="2015-08-28T11:19:00Z">
        <w:r w:rsidDel="000C2C4C">
          <w:rPr>
            <w:rFonts w:hint="eastAsia"/>
          </w:rPr>
          <w:delText>，取用</w:delText>
        </w:r>
        <w:r w:rsidR="006061BF" w:rsidDel="000C2C4C">
          <w:rPr>
            <w:rFonts w:hint="eastAsia"/>
          </w:rPr>
          <w:delText>【</w:delText>
        </w:r>
        <w:r w:rsidDel="000C2C4C">
          <w:rPr>
            <w:rFonts w:hint="eastAsia"/>
          </w:rPr>
          <w:delText>开始日期</w:delText>
        </w:r>
        <w:r w:rsidDel="000C2C4C">
          <w:rPr>
            <w:rFonts w:hint="eastAsia"/>
          </w:rPr>
          <w:delText xml:space="preserve"> &lt;</w:delText>
        </w:r>
        <w:r w:rsidDel="000C2C4C">
          <w:rPr>
            <w:rFonts w:hint="eastAsia"/>
          </w:rPr>
          <w:delText>合同签订时间</w:delText>
        </w:r>
        <w:r w:rsidDel="000C2C4C">
          <w:rPr>
            <w:rFonts w:hint="eastAsia"/>
          </w:rPr>
          <w:delText>&lt;=</w:delText>
        </w:r>
        <w:r w:rsidDel="000C2C4C">
          <w:rPr>
            <w:rFonts w:hint="eastAsia"/>
          </w:rPr>
          <w:delText>结束日期</w:delText>
        </w:r>
        <w:r w:rsidR="006061BF" w:rsidDel="000C2C4C">
          <w:rPr>
            <w:rFonts w:hint="eastAsia"/>
          </w:rPr>
          <w:delText>】</w:delText>
        </w:r>
        <w:r w:rsidR="00A4022C" w:rsidDel="000C2C4C">
          <w:rPr>
            <w:rFonts w:hint="eastAsia"/>
          </w:rPr>
          <w:delText>（开闭区间）</w:delText>
        </w:r>
        <w:r w:rsidDel="000C2C4C">
          <w:rPr>
            <w:rFonts w:hint="eastAsia"/>
          </w:rPr>
          <w:delText>的逾期规则</w:delText>
        </w:r>
      </w:del>
      <w:r>
        <w:rPr>
          <w:rFonts w:hint="eastAsia"/>
        </w:rPr>
        <w:t>；</w:t>
      </w:r>
    </w:p>
    <w:p w:rsidR="006D5D43" w:rsidRDefault="006061BF" w:rsidP="004D03F8">
      <w:pPr>
        <w:pStyle w:val="ac"/>
        <w:numPr>
          <w:ilvl w:val="0"/>
          <w:numId w:val="23"/>
        </w:numPr>
        <w:ind w:firstLineChars="0"/>
      </w:pPr>
      <w:r>
        <w:rPr>
          <w:rFonts w:hint="eastAsia"/>
        </w:rPr>
        <w:t>逾期规则使用表中，同一规则类型</w:t>
      </w:r>
      <w:r w:rsidR="0080290C">
        <w:rPr>
          <w:rFonts w:hint="eastAsia"/>
        </w:rPr>
        <w:t>同一使用规则</w:t>
      </w:r>
      <w:r>
        <w:rPr>
          <w:rFonts w:hint="eastAsia"/>
        </w:rPr>
        <w:t>在某开始日期至结束日期区间只能有一条生效数据；</w:t>
      </w:r>
    </w:p>
    <w:p w:rsidR="00A4022C" w:rsidRPr="00677C7B" w:rsidRDefault="00A4022C" w:rsidP="004D03F8">
      <w:pPr>
        <w:pStyle w:val="ac"/>
        <w:numPr>
          <w:ilvl w:val="0"/>
          <w:numId w:val="23"/>
        </w:numPr>
        <w:ind w:firstLineChars="0"/>
      </w:pPr>
      <w:r>
        <w:rPr>
          <w:rFonts w:hint="eastAsia"/>
        </w:rPr>
        <w:t>本期不提供页面录入、修改功能。</w:t>
      </w:r>
    </w:p>
    <w:p w:rsidR="00064366" w:rsidRDefault="00064366" w:rsidP="00064366">
      <w:pPr>
        <w:pStyle w:val="1"/>
        <w:rPr>
          <w:ins w:id="100" w:author="chujiayi" w:date="2015-08-28T11:43:00Z"/>
          <w:rFonts w:hint="eastAsia"/>
        </w:rPr>
      </w:pPr>
      <w:r>
        <w:rPr>
          <w:rFonts w:hint="eastAsia"/>
        </w:rPr>
        <w:t>数据库</w:t>
      </w:r>
    </w:p>
    <w:p w:rsidR="002E3489" w:rsidRDefault="004B1C28" w:rsidP="002E3489">
      <w:r>
        <w:rPr>
          <w:rFonts w:hint="eastAsia"/>
        </w:rPr>
        <w:t>仅供参考：</w:t>
      </w:r>
    </w:p>
    <w:p w:rsidR="00382439" w:rsidRDefault="00382439" w:rsidP="002E3489">
      <w:r>
        <w:rPr>
          <w:rFonts w:hint="eastAsia"/>
        </w:rPr>
        <w:t>贷款申请表（</w:t>
      </w:r>
      <w:r w:rsidRPr="00382439">
        <w:t>tb_apl_applyinfo</w:t>
      </w:r>
      <w:r>
        <w:rPr>
          <w:rFonts w:hint="eastAsia"/>
        </w:rPr>
        <w:t>）新增字段：</w:t>
      </w:r>
    </w:p>
    <w:tbl>
      <w:tblPr>
        <w:tblStyle w:val="a3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DB43BC" w:rsidTr="00DB43BC">
        <w:tc>
          <w:tcPr>
            <w:tcW w:w="2130" w:type="dxa"/>
          </w:tcPr>
          <w:p w:rsidR="00DB43BC" w:rsidRDefault="00DB43BC" w:rsidP="00DB43BC">
            <w:pPr>
              <w:pStyle w:val="a5"/>
            </w:pPr>
            <w:r>
              <w:rPr>
                <w:rFonts w:hint="eastAsia"/>
              </w:rPr>
              <w:t>字段</w:t>
            </w:r>
          </w:p>
        </w:tc>
        <w:tc>
          <w:tcPr>
            <w:tcW w:w="2130" w:type="dxa"/>
          </w:tcPr>
          <w:p w:rsidR="00DB43BC" w:rsidRDefault="00DB43BC" w:rsidP="00DB43BC">
            <w:pPr>
              <w:pStyle w:val="a5"/>
            </w:pPr>
            <w:r>
              <w:rPr>
                <w:rFonts w:hint="eastAsia"/>
              </w:rPr>
              <w:t>中文名</w:t>
            </w:r>
          </w:p>
        </w:tc>
        <w:tc>
          <w:tcPr>
            <w:tcW w:w="2131" w:type="dxa"/>
          </w:tcPr>
          <w:p w:rsidR="00DB43BC" w:rsidRDefault="00DB43BC" w:rsidP="00DB43BC">
            <w:pPr>
              <w:pStyle w:val="a5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131" w:type="dxa"/>
          </w:tcPr>
          <w:p w:rsidR="00DB43BC" w:rsidRDefault="00DB43BC" w:rsidP="00DB43BC">
            <w:pPr>
              <w:pStyle w:val="a5"/>
            </w:pPr>
            <w:r>
              <w:rPr>
                <w:rFonts w:hint="eastAsia"/>
              </w:rPr>
              <w:t>备注</w:t>
            </w:r>
          </w:p>
        </w:tc>
      </w:tr>
      <w:tr w:rsidR="00DB43BC" w:rsidTr="00DB43BC">
        <w:tc>
          <w:tcPr>
            <w:tcW w:w="2130" w:type="dxa"/>
          </w:tcPr>
          <w:p w:rsidR="00DB43BC" w:rsidRPr="00DB43BC" w:rsidRDefault="00DB43BC" w:rsidP="00DB43BC">
            <w:pPr>
              <w:pStyle w:val="a4"/>
            </w:pPr>
            <w:r>
              <w:rPr>
                <w:rFonts w:hint="eastAsia"/>
              </w:rPr>
              <w:t>suspend_status</w:t>
            </w:r>
          </w:p>
        </w:tc>
        <w:tc>
          <w:tcPr>
            <w:tcW w:w="2130" w:type="dxa"/>
          </w:tcPr>
          <w:p w:rsidR="00DB43BC" w:rsidRPr="00DB43BC" w:rsidRDefault="00DB43BC" w:rsidP="00DB43BC">
            <w:pPr>
              <w:pStyle w:val="a4"/>
            </w:pPr>
            <w:r>
              <w:rPr>
                <w:rFonts w:hint="eastAsia"/>
              </w:rPr>
              <w:t>挂起状态</w:t>
            </w:r>
          </w:p>
        </w:tc>
        <w:tc>
          <w:tcPr>
            <w:tcW w:w="2131" w:type="dxa"/>
          </w:tcPr>
          <w:p w:rsidR="00DB43BC" w:rsidRPr="00DB43BC" w:rsidRDefault="00DB43BC" w:rsidP="00DB43BC">
            <w:pPr>
              <w:pStyle w:val="a4"/>
            </w:pPr>
            <w:r>
              <w:rPr>
                <w:rFonts w:hint="eastAsia"/>
              </w:rPr>
              <w:t>char(1)</w:t>
            </w:r>
          </w:p>
        </w:tc>
        <w:tc>
          <w:tcPr>
            <w:tcW w:w="2131" w:type="dxa"/>
          </w:tcPr>
          <w:p w:rsidR="00DB43BC" w:rsidRPr="00DB43BC" w:rsidRDefault="009C27AA" w:rsidP="00DB43BC">
            <w:pPr>
              <w:pStyle w:val="a4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 xml:space="preserve"> 0.</w:t>
            </w:r>
            <w:r>
              <w:rPr>
                <w:rFonts w:hint="eastAsia"/>
              </w:rPr>
              <w:t>挂起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1</w:t>
            </w:r>
          </w:p>
        </w:tc>
      </w:tr>
      <w:tr w:rsidR="00DB43BC" w:rsidTr="00DB43BC">
        <w:tc>
          <w:tcPr>
            <w:tcW w:w="2130" w:type="dxa"/>
          </w:tcPr>
          <w:p w:rsidR="00DB43BC" w:rsidRPr="00DB43BC" w:rsidRDefault="00047344" w:rsidP="00DB43BC">
            <w:pPr>
              <w:pStyle w:val="a4"/>
            </w:pPr>
            <w:r>
              <w:rPr>
                <w:rFonts w:hint="eastAsia"/>
              </w:rPr>
              <w:t>reject_type</w:t>
            </w:r>
          </w:p>
        </w:tc>
        <w:tc>
          <w:tcPr>
            <w:tcW w:w="2130" w:type="dxa"/>
          </w:tcPr>
          <w:p w:rsidR="00DB43BC" w:rsidRPr="00DB43BC" w:rsidRDefault="00047344" w:rsidP="00DB43BC">
            <w:pPr>
              <w:pStyle w:val="a4"/>
            </w:pPr>
            <w:r>
              <w:rPr>
                <w:rFonts w:hint="eastAsia"/>
              </w:rPr>
              <w:t>拒绝类型</w:t>
            </w:r>
          </w:p>
        </w:tc>
        <w:tc>
          <w:tcPr>
            <w:tcW w:w="2131" w:type="dxa"/>
          </w:tcPr>
          <w:p w:rsidR="00DB43BC" w:rsidRPr="00DB43BC" w:rsidRDefault="00047344" w:rsidP="00211A54">
            <w:pPr>
              <w:pStyle w:val="a4"/>
            </w:pPr>
            <w:r>
              <w:rPr>
                <w:rFonts w:hint="eastAsia"/>
              </w:rPr>
              <w:t>char(</w:t>
            </w:r>
            <w:r w:rsidR="00211A54">
              <w:rPr>
                <w:rFonts w:hint="eastAsia"/>
              </w:rPr>
              <w:t>4</w:t>
            </w:r>
            <w:r>
              <w:rPr>
                <w:rFonts w:hint="eastAsia"/>
              </w:rPr>
              <w:t>)</w:t>
            </w:r>
          </w:p>
        </w:tc>
        <w:tc>
          <w:tcPr>
            <w:tcW w:w="2131" w:type="dxa"/>
          </w:tcPr>
          <w:p w:rsidR="00DB43BC" w:rsidRPr="00DB43BC" w:rsidRDefault="007F7781" w:rsidP="00DB43BC">
            <w:pPr>
              <w:pStyle w:val="a4"/>
            </w:pPr>
            <w:r>
              <w:rPr>
                <w:rFonts w:hint="eastAsia"/>
              </w:rPr>
              <w:t>字典：</w:t>
            </w:r>
          </w:p>
        </w:tc>
      </w:tr>
      <w:tr w:rsidR="00DB43BC" w:rsidTr="00DB43BC">
        <w:tc>
          <w:tcPr>
            <w:tcW w:w="2130" w:type="dxa"/>
          </w:tcPr>
          <w:p w:rsidR="00DB43BC" w:rsidRPr="00DB43BC" w:rsidRDefault="00DB43BC" w:rsidP="00DB43BC">
            <w:pPr>
              <w:pStyle w:val="a4"/>
            </w:pPr>
          </w:p>
        </w:tc>
        <w:tc>
          <w:tcPr>
            <w:tcW w:w="2130" w:type="dxa"/>
          </w:tcPr>
          <w:p w:rsidR="00DB43BC" w:rsidRPr="00DB43BC" w:rsidRDefault="00DB43BC" w:rsidP="00DB43BC">
            <w:pPr>
              <w:pStyle w:val="a4"/>
            </w:pPr>
          </w:p>
        </w:tc>
        <w:tc>
          <w:tcPr>
            <w:tcW w:w="2131" w:type="dxa"/>
          </w:tcPr>
          <w:p w:rsidR="00DB43BC" w:rsidRPr="00DB43BC" w:rsidRDefault="00DB43BC" w:rsidP="00DB43BC">
            <w:pPr>
              <w:pStyle w:val="a4"/>
            </w:pPr>
          </w:p>
        </w:tc>
        <w:tc>
          <w:tcPr>
            <w:tcW w:w="2131" w:type="dxa"/>
          </w:tcPr>
          <w:p w:rsidR="00DB43BC" w:rsidRPr="00DB43BC" w:rsidRDefault="00DB43BC" w:rsidP="00DB43BC">
            <w:pPr>
              <w:pStyle w:val="a4"/>
            </w:pPr>
          </w:p>
        </w:tc>
      </w:tr>
      <w:tr w:rsidR="00DB43BC" w:rsidTr="00DB43BC">
        <w:tc>
          <w:tcPr>
            <w:tcW w:w="2130" w:type="dxa"/>
          </w:tcPr>
          <w:p w:rsidR="00DB43BC" w:rsidRPr="00DB43BC" w:rsidRDefault="00DB43BC" w:rsidP="00DB43BC">
            <w:pPr>
              <w:pStyle w:val="a4"/>
            </w:pPr>
          </w:p>
        </w:tc>
        <w:tc>
          <w:tcPr>
            <w:tcW w:w="2130" w:type="dxa"/>
          </w:tcPr>
          <w:p w:rsidR="00DB43BC" w:rsidRPr="00DB43BC" w:rsidRDefault="00DB43BC" w:rsidP="00DB43BC">
            <w:pPr>
              <w:pStyle w:val="a4"/>
            </w:pPr>
          </w:p>
        </w:tc>
        <w:tc>
          <w:tcPr>
            <w:tcW w:w="2131" w:type="dxa"/>
          </w:tcPr>
          <w:p w:rsidR="00DB43BC" w:rsidRPr="00DB43BC" w:rsidRDefault="00DB43BC" w:rsidP="00DB43BC">
            <w:pPr>
              <w:pStyle w:val="a4"/>
            </w:pPr>
          </w:p>
        </w:tc>
        <w:tc>
          <w:tcPr>
            <w:tcW w:w="2131" w:type="dxa"/>
          </w:tcPr>
          <w:p w:rsidR="00DB43BC" w:rsidRPr="00DB43BC" w:rsidRDefault="00DB43BC" w:rsidP="00DB43BC">
            <w:pPr>
              <w:pStyle w:val="a4"/>
            </w:pPr>
          </w:p>
        </w:tc>
      </w:tr>
    </w:tbl>
    <w:p w:rsidR="00382439" w:rsidRDefault="003617BB" w:rsidP="002E3489">
      <w:r>
        <w:rPr>
          <w:rFonts w:hint="eastAsia"/>
        </w:rPr>
        <w:t>放款申请表（</w:t>
      </w:r>
      <w:r w:rsidRPr="003617BB">
        <w:rPr>
          <w:rFonts w:hint="eastAsia"/>
        </w:rPr>
        <w:t>放款申请表</w:t>
      </w:r>
      <w:r>
        <w:rPr>
          <w:rFonts w:hint="eastAsia"/>
        </w:rPr>
        <w:t>）新增字段：</w:t>
      </w:r>
    </w:p>
    <w:tbl>
      <w:tblPr>
        <w:tblStyle w:val="a3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3617BB" w:rsidTr="000F3198">
        <w:tc>
          <w:tcPr>
            <w:tcW w:w="2130" w:type="dxa"/>
          </w:tcPr>
          <w:p w:rsidR="003617BB" w:rsidRDefault="003617BB" w:rsidP="000F3198">
            <w:pPr>
              <w:pStyle w:val="a5"/>
            </w:pPr>
            <w:r>
              <w:rPr>
                <w:rFonts w:hint="eastAsia"/>
              </w:rPr>
              <w:t>字段</w:t>
            </w:r>
          </w:p>
        </w:tc>
        <w:tc>
          <w:tcPr>
            <w:tcW w:w="2130" w:type="dxa"/>
          </w:tcPr>
          <w:p w:rsidR="003617BB" w:rsidRDefault="003617BB" w:rsidP="000F3198">
            <w:pPr>
              <w:pStyle w:val="a5"/>
            </w:pPr>
            <w:r>
              <w:rPr>
                <w:rFonts w:hint="eastAsia"/>
              </w:rPr>
              <w:t>中文名</w:t>
            </w:r>
          </w:p>
        </w:tc>
        <w:tc>
          <w:tcPr>
            <w:tcW w:w="2131" w:type="dxa"/>
          </w:tcPr>
          <w:p w:rsidR="003617BB" w:rsidRDefault="003617BB" w:rsidP="000F3198">
            <w:pPr>
              <w:pStyle w:val="a5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131" w:type="dxa"/>
          </w:tcPr>
          <w:p w:rsidR="003617BB" w:rsidRDefault="003617BB" w:rsidP="000F3198">
            <w:pPr>
              <w:pStyle w:val="a5"/>
            </w:pPr>
            <w:r>
              <w:rPr>
                <w:rFonts w:hint="eastAsia"/>
              </w:rPr>
              <w:t>备注</w:t>
            </w:r>
          </w:p>
        </w:tc>
      </w:tr>
      <w:tr w:rsidR="003617BB" w:rsidTr="000F3198"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  <w:r>
              <w:rPr>
                <w:rFonts w:hint="eastAsia"/>
              </w:rPr>
              <w:t>suspend_status</w:t>
            </w:r>
          </w:p>
        </w:tc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  <w:r>
              <w:rPr>
                <w:rFonts w:hint="eastAsia"/>
              </w:rPr>
              <w:t>挂起状态</w:t>
            </w: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  <w:r>
              <w:rPr>
                <w:rFonts w:hint="eastAsia"/>
              </w:rPr>
              <w:t>char(1)</w:t>
            </w: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 xml:space="preserve"> 0.</w:t>
            </w:r>
            <w:r>
              <w:rPr>
                <w:rFonts w:hint="eastAsia"/>
              </w:rPr>
              <w:t>挂起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1</w:t>
            </w:r>
          </w:p>
        </w:tc>
      </w:tr>
      <w:tr w:rsidR="003617BB" w:rsidTr="000F3198"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</w:p>
        </w:tc>
      </w:tr>
      <w:tr w:rsidR="003617BB" w:rsidTr="000F3198"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</w:p>
        </w:tc>
      </w:tr>
      <w:tr w:rsidR="003617BB" w:rsidTr="000F3198"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0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</w:p>
        </w:tc>
        <w:tc>
          <w:tcPr>
            <w:tcW w:w="2131" w:type="dxa"/>
          </w:tcPr>
          <w:p w:rsidR="003617BB" w:rsidRPr="00DB43BC" w:rsidRDefault="003617BB" w:rsidP="000F3198">
            <w:pPr>
              <w:pStyle w:val="a4"/>
            </w:pPr>
          </w:p>
        </w:tc>
      </w:tr>
    </w:tbl>
    <w:p w:rsidR="00AD3DF6" w:rsidRDefault="000C5690" w:rsidP="002E3489">
      <w:r>
        <w:rPr>
          <w:rFonts w:hint="eastAsia"/>
        </w:rPr>
        <w:t>表</w:t>
      </w:r>
      <w:r w:rsidR="00B25BA1" w:rsidRPr="00B25BA1">
        <w:t>tb_cus_custaccount</w:t>
      </w:r>
      <w:r w:rsidR="003435A3">
        <w:rPr>
          <w:rFonts w:hint="eastAsia"/>
        </w:rPr>
        <w:t>新增字段：</w:t>
      </w:r>
    </w:p>
    <w:tbl>
      <w:tblPr>
        <w:tblStyle w:val="a3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AD3DF6" w:rsidTr="002203AE">
        <w:tc>
          <w:tcPr>
            <w:tcW w:w="2130" w:type="dxa"/>
          </w:tcPr>
          <w:p w:rsidR="00AD3DF6" w:rsidRDefault="00AD3DF6" w:rsidP="002203AE">
            <w:pPr>
              <w:pStyle w:val="a5"/>
            </w:pPr>
            <w:r>
              <w:rPr>
                <w:rFonts w:hint="eastAsia"/>
              </w:rPr>
              <w:t>字段</w:t>
            </w:r>
          </w:p>
        </w:tc>
        <w:tc>
          <w:tcPr>
            <w:tcW w:w="2130" w:type="dxa"/>
          </w:tcPr>
          <w:p w:rsidR="00AD3DF6" w:rsidRDefault="00AD3DF6" w:rsidP="002203AE">
            <w:pPr>
              <w:pStyle w:val="a5"/>
            </w:pPr>
            <w:r>
              <w:rPr>
                <w:rFonts w:hint="eastAsia"/>
              </w:rPr>
              <w:t>中文名</w:t>
            </w:r>
          </w:p>
        </w:tc>
        <w:tc>
          <w:tcPr>
            <w:tcW w:w="2131" w:type="dxa"/>
          </w:tcPr>
          <w:p w:rsidR="00AD3DF6" w:rsidRDefault="00AD3DF6" w:rsidP="002203AE">
            <w:pPr>
              <w:pStyle w:val="a5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131" w:type="dxa"/>
          </w:tcPr>
          <w:p w:rsidR="00AD3DF6" w:rsidRDefault="00AD3DF6" w:rsidP="002203AE">
            <w:pPr>
              <w:pStyle w:val="a5"/>
            </w:pPr>
            <w:r>
              <w:rPr>
                <w:rFonts w:hint="eastAsia"/>
              </w:rPr>
              <w:t>备注</w:t>
            </w:r>
          </w:p>
        </w:tc>
      </w:tr>
      <w:tr w:rsidR="00AD3DF6" w:rsidTr="002203AE">
        <w:tc>
          <w:tcPr>
            <w:tcW w:w="2130" w:type="dxa"/>
          </w:tcPr>
          <w:p w:rsidR="00AD3DF6" w:rsidRPr="00DB43BC" w:rsidRDefault="001E73CE" w:rsidP="002203AE">
            <w:pPr>
              <w:pStyle w:val="a4"/>
            </w:pPr>
            <w:r>
              <w:rPr>
                <w:rFonts w:hint="eastAsia"/>
              </w:rPr>
              <w:t>check_status</w:t>
            </w:r>
          </w:p>
        </w:tc>
        <w:tc>
          <w:tcPr>
            <w:tcW w:w="2130" w:type="dxa"/>
          </w:tcPr>
          <w:p w:rsidR="00AD3DF6" w:rsidRPr="00DB43BC" w:rsidRDefault="001E73CE" w:rsidP="002203AE">
            <w:pPr>
              <w:pStyle w:val="a4"/>
            </w:pPr>
            <w:r>
              <w:rPr>
                <w:rFonts w:hint="eastAsia"/>
              </w:rPr>
              <w:t>是否已认证</w:t>
            </w:r>
          </w:p>
        </w:tc>
        <w:tc>
          <w:tcPr>
            <w:tcW w:w="2131" w:type="dxa"/>
          </w:tcPr>
          <w:p w:rsidR="00AD3DF6" w:rsidRPr="00DB43BC" w:rsidRDefault="001E73CE" w:rsidP="002203AE">
            <w:pPr>
              <w:pStyle w:val="a4"/>
            </w:pPr>
            <w:r>
              <w:rPr>
                <w:rFonts w:hint="eastAsia"/>
              </w:rPr>
              <w:t>char(1)</w:t>
            </w:r>
          </w:p>
        </w:tc>
        <w:tc>
          <w:tcPr>
            <w:tcW w:w="2131" w:type="dxa"/>
          </w:tcPr>
          <w:p w:rsidR="00AD3DF6" w:rsidRPr="00DB43BC" w:rsidRDefault="001E73CE" w:rsidP="00921D19">
            <w:pPr>
              <w:pStyle w:val="a4"/>
            </w:pP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0-</w:t>
            </w:r>
            <w:r>
              <w:rPr>
                <w:rFonts w:hint="eastAsia"/>
              </w:rPr>
              <w:t>否</w:t>
            </w:r>
            <w:r w:rsidR="00DF6794">
              <w:rPr>
                <w:rFonts w:hint="eastAsia"/>
              </w:rPr>
              <w:t xml:space="preserve"> -1</w:t>
            </w:r>
            <w:r w:rsidR="00DF6794">
              <w:rPr>
                <w:rFonts w:hint="eastAsia"/>
              </w:rPr>
              <w:t>未比对</w:t>
            </w:r>
          </w:p>
        </w:tc>
      </w:tr>
    </w:tbl>
    <w:p w:rsidR="00002455" w:rsidRDefault="00002455" w:rsidP="002E3489">
      <w:pPr>
        <w:rPr>
          <w:ins w:id="101" w:author="chujiayi" w:date="2015-08-28T11:32:00Z"/>
          <w:rFonts w:hint="eastAsia"/>
        </w:rPr>
      </w:pPr>
      <w:ins w:id="102" w:author="chujiayi" w:date="2015-08-28T11:31:00Z">
        <w:r>
          <w:rPr>
            <w:rFonts w:hint="eastAsia"/>
          </w:rPr>
          <w:t>表</w:t>
        </w:r>
      </w:ins>
      <w:ins w:id="103" w:author="chujiayi" w:date="2015-08-28T11:32:00Z">
        <w:r w:rsidR="0014468C" w:rsidRPr="0014468C">
          <w:t>tb_con_contract</w:t>
        </w:r>
        <w:r>
          <w:rPr>
            <w:rFonts w:hint="eastAsia"/>
          </w:rPr>
          <w:t>新增字段：</w:t>
        </w:r>
      </w:ins>
    </w:p>
    <w:tbl>
      <w:tblPr>
        <w:tblStyle w:val="a3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002455" w:rsidTr="00423219">
        <w:trPr>
          <w:ins w:id="104" w:author="chujiayi" w:date="2015-08-28T11:32:00Z"/>
        </w:trPr>
        <w:tc>
          <w:tcPr>
            <w:tcW w:w="2130" w:type="dxa"/>
          </w:tcPr>
          <w:p w:rsidR="00002455" w:rsidRDefault="00002455" w:rsidP="00423219">
            <w:pPr>
              <w:pStyle w:val="a5"/>
              <w:rPr>
                <w:ins w:id="105" w:author="chujiayi" w:date="2015-08-28T11:32:00Z"/>
              </w:rPr>
            </w:pPr>
            <w:ins w:id="106" w:author="chujiayi" w:date="2015-08-28T11:32:00Z">
              <w:r>
                <w:rPr>
                  <w:rFonts w:hint="eastAsia"/>
                </w:rPr>
                <w:t>字段</w:t>
              </w:r>
            </w:ins>
          </w:p>
        </w:tc>
        <w:tc>
          <w:tcPr>
            <w:tcW w:w="2130" w:type="dxa"/>
          </w:tcPr>
          <w:p w:rsidR="00002455" w:rsidRDefault="00002455" w:rsidP="00423219">
            <w:pPr>
              <w:pStyle w:val="a5"/>
              <w:rPr>
                <w:ins w:id="107" w:author="chujiayi" w:date="2015-08-28T11:32:00Z"/>
              </w:rPr>
            </w:pPr>
            <w:ins w:id="108" w:author="chujiayi" w:date="2015-08-28T11:32:00Z">
              <w:r>
                <w:rPr>
                  <w:rFonts w:hint="eastAsia"/>
                </w:rPr>
                <w:t>中文名</w:t>
              </w:r>
            </w:ins>
          </w:p>
        </w:tc>
        <w:tc>
          <w:tcPr>
            <w:tcW w:w="2131" w:type="dxa"/>
          </w:tcPr>
          <w:p w:rsidR="00002455" w:rsidRDefault="00002455" w:rsidP="00423219">
            <w:pPr>
              <w:pStyle w:val="a5"/>
              <w:rPr>
                <w:ins w:id="109" w:author="chujiayi" w:date="2015-08-28T11:32:00Z"/>
              </w:rPr>
            </w:pPr>
            <w:ins w:id="110" w:author="chujiayi" w:date="2015-08-28T11:32:00Z">
              <w:r>
                <w:rPr>
                  <w:rFonts w:hint="eastAsia"/>
                </w:rPr>
                <w:t>数据类型</w:t>
              </w:r>
            </w:ins>
          </w:p>
        </w:tc>
        <w:tc>
          <w:tcPr>
            <w:tcW w:w="2131" w:type="dxa"/>
          </w:tcPr>
          <w:p w:rsidR="00002455" w:rsidRDefault="00002455" w:rsidP="00423219">
            <w:pPr>
              <w:pStyle w:val="a5"/>
              <w:rPr>
                <w:ins w:id="111" w:author="chujiayi" w:date="2015-08-28T11:32:00Z"/>
              </w:rPr>
            </w:pPr>
            <w:ins w:id="112" w:author="chujiayi" w:date="2015-08-28T11:32:00Z">
              <w:r>
                <w:rPr>
                  <w:rFonts w:hint="eastAsia"/>
                </w:rPr>
                <w:t>备注</w:t>
              </w:r>
            </w:ins>
          </w:p>
        </w:tc>
      </w:tr>
      <w:tr w:rsidR="00002455" w:rsidTr="00423219">
        <w:trPr>
          <w:ins w:id="113" w:author="chujiayi" w:date="2015-08-28T11:32:00Z"/>
        </w:trPr>
        <w:tc>
          <w:tcPr>
            <w:tcW w:w="2130" w:type="dxa"/>
          </w:tcPr>
          <w:p w:rsidR="00002455" w:rsidRPr="00DB43BC" w:rsidRDefault="00914615" w:rsidP="00423219">
            <w:pPr>
              <w:pStyle w:val="a4"/>
              <w:rPr>
                <w:ins w:id="114" w:author="chujiayi" w:date="2015-08-28T11:32:00Z"/>
              </w:rPr>
            </w:pPr>
            <w:ins w:id="115" w:author="chujiayi" w:date="2015-08-28T11:32:00Z">
              <w:r>
                <w:rPr>
                  <w:rFonts w:hint="eastAsia"/>
                </w:rPr>
                <w:lastRenderedPageBreak/>
                <w:t>due_rule</w:t>
              </w:r>
            </w:ins>
          </w:p>
        </w:tc>
        <w:tc>
          <w:tcPr>
            <w:tcW w:w="2130" w:type="dxa"/>
          </w:tcPr>
          <w:p w:rsidR="00002455" w:rsidRPr="00DB43BC" w:rsidRDefault="00914615" w:rsidP="00423219">
            <w:pPr>
              <w:pStyle w:val="a4"/>
              <w:rPr>
                <w:ins w:id="116" w:author="chujiayi" w:date="2015-08-28T11:32:00Z"/>
              </w:rPr>
            </w:pPr>
            <w:ins w:id="117" w:author="chujiayi" w:date="2015-08-28T11:32:00Z">
              <w:r>
                <w:rPr>
                  <w:rFonts w:hint="eastAsia"/>
                </w:rPr>
                <w:t>逾期利息规则</w:t>
              </w:r>
            </w:ins>
          </w:p>
        </w:tc>
        <w:tc>
          <w:tcPr>
            <w:tcW w:w="2131" w:type="dxa"/>
          </w:tcPr>
          <w:p w:rsidR="00002455" w:rsidRPr="00DB43BC" w:rsidRDefault="007A110B" w:rsidP="00423219">
            <w:pPr>
              <w:pStyle w:val="a4"/>
              <w:rPr>
                <w:ins w:id="118" w:author="chujiayi" w:date="2015-08-28T11:32:00Z"/>
              </w:rPr>
            </w:pPr>
            <w:ins w:id="119" w:author="chujiayi" w:date="2015-08-28T11:32:00Z">
              <w:r>
                <w:rPr>
                  <w:rFonts w:hint="eastAsia"/>
                </w:rPr>
                <w:t>varchar(12)</w:t>
              </w:r>
            </w:ins>
          </w:p>
        </w:tc>
        <w:tc>
          <w:tcPr>
            <w:tcW w:w="2131" w:type="dxa"/>
          </w:tcPr>
          <w:p w:rsidR="00002455" w:rsidRPr="00DB43BC" w:rsidRDefault="00002455" w:rsidP="00423219">
            <w:pPr>
              <w:pStyle w:val="a4"/>
              <w:rPr>
                <w:ins w:id="120" w:author="chujiayi" w:date="2015-08-28T11:32:00Z"/>
              </w:rPr>
            </w:pPr>
          </w:p>
        </w:tc>
      </w:tr>
    </w:tbl>
    <w:p w:rsidR="00002455" w:rsidRPr="00002455" w:rsidRDefault="00C15ED3" w:rsidP="002E3489">
      <w:pPr>
        <w:rPr>
          <w:ins w:id="121" w:author="chujiayi" w:date="2015-08-28T11:31:00Z"/>
          <w:rFonts w:hint="eastAsia"/>
        </w:rPr>
      </w:pPr>
      <w:ins w:id="122" w:author="chujiayi" w:date="2015-08-28T11:33:00Z">
        <w:r>
          <w:rPr>
            <w:rFonts w:hint="eastAsia"/>
          </w:rPr>
          <w:t>历史合同数据赋值</w:t>
        </w:r>
        <w:r w:rsidR="008A622B">
          <w:rPr>
            <w:rFonts w:hint="eastAsia"/>
          </w:rPr>
          <w:t>该字段</w:t>
        </w:r>
        <w:r>
          <w:rPr>
            <w:rFonts w:hint="eastAsia"/>
          </w:rPr>
          <w:t>初始值：</w:t>
        </w:r>
        <w:r>
          <w:rPr>
            <w:rFonts w:hint="eastAsia"/>
          </w:rPr>
          <w:t>0101</w:t>
        </w:r>
      </w:ins>
    </w:p>
    <w:p w:rsidR="00AD3DF6" w:rsidRDefault="00182B7F" w:rsidP="002E3489">
      <w:r>
        <w:rPr>
          <w:rFonts w:hint="eastAsia"/>
        </w:rPr>
        <w:t>新增历史表：</w:t>
      </w:r>
      <w:r>
        <w:rPr>
          <w:rFonts w:hint="eastAsia"/>
        </w:rPr>
        <w:t>tb_cus_survey_his</w:t>
      </w:r>
      <w:r w:rsidR="001E1018">
        <w:rPr>
          <w:rFonts w:hint="eastAsia"/>
        </w:rPr>
        <w:t>：</w:t>
      </w:r>
    </w:p>
    <w:p w:rsidR="004B1C28" w:rsidRDefault="004B1C28" w:rsidP="002E3489">
      <w:r>
        <w:rPr>
          <w:rFonts w:hint="eastAsia"/>
        </w:rPr>
        <w:t>客户通讯录表</w:t>
      </w:r>
      <w:r w:rsidRPr="004B1C28">
        <w:t>tb_cus_phonebook</w:t>
      </w:r>
      <w:r>
        <w:rPr>
          <w:rFonts w:hint="eastAsia"/>
        </w:rPr>
        <w:t>：</w:t>
      </w:r>
    </w:p>
    <w:p w:rsidR="004B1C28" w:rsidRDefault="000F3198" w:rsidP="002E3489">
      <w:r>
        <w:rPr>
          <w:noProof/>
        </w:rPr>
        <w:drawing>
          <wp:inline distT="0" distB="0" distL="0" distR="0">
            <wp:extent cx="5274310" cy="1083751"/>
            <wp:effectExtent l="19050" t="0" r="254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C28" w:rsidRDefault="004B1C28" w:rsidP="002E3489">
      <w:r>
        <w:rPr>
          <w:rFonts w:hint="eastAsia"/>
        </w:rPr>
        <w:t>客户额度表</w:t>
      </w:r>
      <w:r w:rsidRPr="004B1C28">
        <w:t>tb_lmt_cuscredit</w:t>
      </w:r>
      <w:r>
        <w:rPr>
          <w:rFonts w:hint="eastAsia"/>
        </w:rPr>
        <w:t>：</w:t>
      </w:r>
    </w:p>
    <w:p w:rsidR="004B1C28" w:rsidRDefault="00B95F2C" w:rsidP="002E3489">
      <w:r>
        <w:rPr>
          <w:noProof/>
        </w:rPr>
        <w:drawing>
          <wp:inline distT="0" distB="0" distL="0" distR="0">
            <wp:extent cx="5274310" cy="1296504"/>
            <wp:effectExtent l="19050" t="0" r="2540" b="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C28" w:rsidRDefault="004B1C28" w:rsidP="002E3489">
      <w:r>
        <w:rPr>
          <w:rFonts w:hint="eastAsia"/>
        </w:rPr>
        <w:t>还款提醒记录表</w:t>
      </w:r>
      <w:r w:rsidRPr="004B1C28">
        <w:t>tb_rep_alertrecord</w:t>
      </w:r>
      <w:r>
        <w:rPr>
          <w:rFonts w:hint="eastAsia"/>
        </w:rPr>
        <w:t>：</w:t>
      </w:r>
    </w:p>
    <w:p w:rsidR="004B1C28" w:rsidRDefault="000F3198" w:rsidP="002E3489">
      <w:r>
        <w:rPr>
          <w:noProof/>
        </w:rPr>
        <w:drawing>
          <wp:inline distT="0" distB="0" distL="0" distR="0">
            <wp:extent cx="5274310" cy="703847"/>
            <wp:effectExtent l="19050" t="0" r="2540" b="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6E9" w:rsidRDefault="001856E9" w:rsidP="002E3489">
      <w:pPr>
        <w:rPr>
          <w:ins w:id="123" w:author="chujiayi" w:date="2015-08-28T11:17:00Z"/>
          <w:rFonts w:hint="eastAsia"/>
        </w:rPr>
      </w:pPr>
      <w:r>
        <w:rPr>
          <w:rFonts w:hint="eastAsia"/>
        </w:rPr>
        <w:t>逾期利率规则使用表</w:t>
      </w:r>
      <w:bookmarkStart w:id="124" w:name="OLE_LINK11"/>
      <w:bookmarkStart w:id="125" w:name="OLE_LINK12"/>
      <w:r w:rsidR="00D57275" w:rsidRPr="00D57275">
        <w:t>tb_sys_overduerule</w:t>
      </w:r>
      <w:bookmarkEnd w:id="124"/>
      <w:bookmarkEnd w:id="125"/>
      <w:r w:rsidR="00D57275">
        <w:rPr>
          <w:rFonts w:hint="eastAsia"/>
        </w:rPr>
        <w:t>：</w:t>
      </w:r>
    </w:p>
    <w:p w:rsidR="00AE6679" w:rsidRDefault="00AE6679" w:rsidP="002E3489">
      <w:ins w:id="126" w:author="chujiayi" w:date="2015-08-28T11:17:00Z">
        <w:r>
          <w:rPr>
            <w:rFonts w:hint="eastAsia"/>
          </w:rPr>
          <w:t>（增加规则编号）</w:t>
        </w:r>
      </w:ins>
    </w:p>
    <w:p w:rsidR="001856E9" w:rsidRDefault="00F66020" w:rsidP="002E3489">
      <w:ins w:id="127" w:author="chujiayi" w:date="2015-08-28T11:17:00Z">
        <w:r>
          <w:rPr>
            <w:noProof/>
          </w:rPr>
          <w:drawing>
            <wp:inline distT="0" distB="0" distL="0" distR="0">
              <wp:extent cx="5274310" cy="918662"/>
              <wp:effectExtent l="19050" t="0" r="2540" b="0"/>
              <wp:docPr id="44" name="图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8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91866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del w:id="128" w:author="chujiayi" w:date="2015-08-28T11:17:00Z">
        <w:r w:rsidR="00B95F2C" w:rsidDel="00F66020">
          <w:rPr>
            <w:noProof/>
          </w:rPr>
          <w:drawing>
            <wp:inline distT="0" distB="0" distL="0" distR="0">
              <wp:extent cx="5274310" cy="846829"/>
              <wp:effectExtent l="19050" t="0" r="2540" b="0"/>
              <wp:docPr id="57" name="图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8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84682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:rsidR="000F5FC6" w:rsidRDefault="000F5FC6" w:rsidP="002E3489">
      <w:r>
        <w:rPr>
          <w:rFonts w:hint="eastAsia"/>
        </w:rPr>
        <w:t>RULE_TYPE:</w:t>
      </w:r>
      <w:r>
        <w:rPr>
          <w:rFonts w:hint="eastAsia"/>
        </w:rPr>
        <w:t>字典，</w:t>
      </w:r>
      <w:r>
        <w:rPr>
          <w:rFonts w:hint="eastAsia"/>
        </w:rPr>
        <w:t>01-</w:t>
      </w:r>
      <w:r>
        <w:rPr>
          <w:rFonts w:hint="eastAsia"/>
        </w:rPr>
        <w:t>逾期利率规则</w:t>
      </w:r>
    </w:p>
    <w:p w:rsidR="000F5FC6" w:rsidRDefault="000F5FC6" w:rsidP="002E3489">
      <w:r>
        <w:rPr>
          <w:rFonts w:hint="eastAsia"/>
        </w:rPr>
        <w:t>USE_RULE:</w:t>
      </w:r>
      <w:r>
        <w:rPr>
          <w:rFonts w:hint="eastAsia"/>
        </w:rPr>
        <w:t>字典，</w:t>
      </w:r>
      <w:r>
        <w:rPr>
          <w:rFonts w:hint="eastAsia"/>
        </w:rPr>
        <w:t>01-</w:t>
      </w:r>
      <w:r>
        <w:rPr>
          <w:rFonts w:hint="eastAsia"/>
        </w:rPr>
        <w:t>规则</w:t>
      </w:r>
      <w:r w:rsidR="001400D1">
        <w:rPr>
          <w:rFonts w:hint="eastAsia"/>
        </w:rPr>
        <w:t>1</w:t>
      </w:r>
      <w:r w:rsidR="001400D1">
        <w:rPr>
          <w:rFonts w:hint="eastAsia"/>
        </w:rPr>
        <w:t>，</w:t>
      </w:r>
      <w:r>
        <w:rPr>
          <w:rFonts w:hint="eastAsia"/>
        </w:rPr>
        <w:t>02-</w:t>
      </w:r>
      <w:r>
        <w:rPr>
          <w:rFonts w:hint="eastAsia"/>
        </w:rPr>
        <w:t>规则</w:t>
      </w:r>
      <w:r>
        <w:rPr>
          <w:rFonts w:hint="eastAsia"/>
        </w:rPr>
        <w:t>2</w:t>
      </w:r>
    </w:p>
    <w:p w:rsidR="00222B1D" w:rsidRDefault="00222B1D" w:rsidP="002E3489">
      <w:r>
        <w:rPr>
          <w:rFonts w:hint="eastAsia"/>
        </w:rPr>
        <w:t>初始化数据：</w:t>
      </w:r>
    </w:p>
    <w:tbl>
      <w:tblPr>
        <w:tblStyle w:val="a3"/>
        <w:tblW w:w="0" w:type="auto"/>
        <w:tblLook w:val="04A0"/>
      </w:tblPr>
      <w:tblGrid>
        <w:gridCol w:w="1263"/>
        <w:gridCol w:w="1333"/>
        <w:gridCol w:w="1006"/>
        <w:gridCol w:w="1592"/>
        <w:gridCol w:w="1592"/>
        <w:gridCol w:w="1736"/>
      </w:tblGrid>
      <w:tr w:rsidR="006379CF" w:rsidTr="006379CF">
        <w:tc>
          <w:tcPr>
            <w:tcW w:w="1263" w:type="dxa"/>
          </w:tcPr>
          <w:p w:rsidR="006379CF" w:rsidRDefault="006379CF" w:rsidP="007F384C">
            <w:pPr>
              <w:pStyle w:val="a5"/>
              <w:rPr>
                <w:ins w:id="129" w:author="chujiayi" w:date="2015-08-28T11:17:00Z"/>
                <w:rFonts w:hint="eastAsia"/>
              </w:rPr>
            </w:pPr>
            <w:ins w:id="130" w:author="chujiayi" w:date="2015-08-28T11:17:00Z">
              <w:r>
                <w:rPr>
                  <w:rFonts w:hint="eastAsia"/>
                </w:rPr>
                <w:t>规则编号</w:t>
              </w:r>
            </w:ins>
          </w:p>
        </w:tc>
        <w:tc>
          <w:tcPr>
            <w:tcW w:w="1333" w:type="dxa"/>
          </w:tcPr>
          <w:p w:rsidR="006379CF" w:rsidRDefault="006379CF" w:rsidP="007F384C">
            <w:pPr>
              <w:pStyle w:val="a5"/>
            </w:pPr>
            <w:r>
              <w:rPr>
                <w:rFonts w:hint="eastAsia"/>
              </w:rPr>
              <w:t>规则类型</w:t>
            </w:r>
          </w:p>
        </w:tc>
        <w:tc>
          <w:tcPr>
            <w:tcW w:w="1006" w:type="dxa"/>
          </w:tcPr>
          <w:p w:rsidR="006379CF" w:rsidRDefault="006379CF" w:rsidP="007F384C">
            <w:pPr>
              <w:pStyle w:val="a5"/>
            </w:pPr>
            <w:r>
              <w:rPr>
                <w:rFonts w:hint="eastAsia"/>
              </w:rPr>
              <w:t>使用规</w:t>
            </w:r>
            <w:r>
              <w:rPr>
                <w:rFonts w:hint="eastAsia"/>
              </w:rPr>
              <w:lastRenderedPageBreak/>
              <w:t>则</w:t>
            </w:r>
          </w:p>
        </w:tc>
        <w:tc>
          <w:tcPr>
            <w:tcW w:w="1592" w:type="dxa"/>
          </w:tcPr>
          <w:p w:rsidR="006379CF" w:rsidRDefault="006379CF" w:rsidP="007F384C">
            <w:pPr>
              <w:pStyle w:val="a5"/>
            </w:pPr>
            <w:r>
              <w:rPr>
                <w:rFonts w:hint="eastAsia"/>
              </w:rPr>
              <w:lastRenderedPageBreak/>
              <w:t>开始日期</w:t>
            </w:r>
          </w:p>
        </w:tc>
        <w:tc>
          <w:tcPr>
            <w:tcW w:w="1592" w:type="dxa"/>
          </w:tcPr>
          <w:p w:rsidR="006379CF" w:rsidRDefault="006379CF" w:rsidP="007F384C">
            <w:pPr>
              <w:pStyle w:val="a5"/>
            </w:pPr>
            <w:r>
              <w:rPr>
                <w:rFonts w:hint="eastAsia"/>
              </w:rPr>
              <w:t>结束日期</w:t>
            </w:r>
          </w:p>
        </w:tc>
        <w:tc>
          <w:tcPr>
            <w:tcW w:w="1736" w:type="dxa"/>
          </w:tcPr>
          <w:p w:rsidR="006379CF" w:rsidRDefault="006379CF" w:rsidP="007F384C">
            <w:pPr>
              <w:pStyle w:val="a5"/>
            </w:pPr>
            <w:r>
              <w:rPr>
                <w:rFonts w:hint="eastAsia"/>
              </w:rPr>
              <w:t>备注</w:t>
            </w:r>
          </w:p>
        </w:tc>
      </w:tr>
      <w:tr w:rsidR="006379CF" w:rsidTr="006379CF">
        <w:tc>
          <w:tcPr>
            <w:tcW w:w="1263" w:type="dxa"/>
          </w:tcPr>
          <w:p w:rsidR="006379CF" w:rsidRDefault="00F5237D" w:rsidP="00A73E00">
            <w:pPr>
              <w:pStyle w:val="a4"/>
              <w:rPr>
                <w:ins w:id="131" w:author="chujiayi" w:date="2015-08-28T11:17:00Z"/>
                <w:rFonts w:hint="eastAsia"/>
              </w:rPr>
            </w:pPr>
            <w:ins w:id="132" w:author="chujiayi" w:date="2015-08-28T11:18:00Z">
              <w:r>
                <w:rPr>
                  <w:rFonts w:hint="eastAsia"/>
                </w:rPr>
                <w:lastRenderedPageBreak/>
                <w:t>0101</w:t>
              </w:r>
            </w:ins>
          </w:p>
        </w:tc>
        <w:tc>
          <w:tcPr>
            <w:tcW w:w="1333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01</w:t>
            </w:r>
          </w:p>
        </w:tc>
        <w:tc>
          <w:tcPr>
            <w:tcW w:w="1006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01</w:t>
            </w:r>
          </w:p>
        </w:tc>
        <w:tc>
          <w:tcPr>
            <w:tcW w:w="1592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1900-01-01</w:t>
            </w:r>
          </w:p>
        </w:tc>
        <w:tc>
          <w:tcPr>
            <w:tcW w:w="1592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二期上线当天</w:t>
            </w:r>
          </w:p>
        </w:tc>
        <w:tc>
          <w:tcPr>
            <w:tcW w:w="1736" w:type="dxa"/>
          </w:tcPr>
          <w:p w:rsidR="006379CF" w:rsidRDefault="006379CF" w:rsidP="00913626">
            <w:pPr>
              <w:pStyle w:val="a4"/>
            </w:pPr>
            <w:r>
              <w:rPr>
                <w:rFonts w:hint="eastAsia"/>
              </w:rPr>
              <w:t>每日逾期费用</w:t>
            </w:r>
            <w:r>
              <w:rPr>
                <w:rFonts w:hint="eastAsia"/>
              </w:rPr>
              <w:t xml:space="preserve"> = </w:t>
            </w:r>
            <w:r>
              <w:rPr>
                <w:rFonts w:hint="eastAsia"/>
              </w:rPr>
              <w:t>（当期应还本金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当期应还利息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当期应还服务费）</w:t>
            </w: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逾期利率</w:t>
            </w:r>
          </w:p>
        </w:tc>
      </w:tr>
      <w:tr w:rsidR="006379CF" w:rsidTr="006379CF">
        <w:tc>
          <w:tcPr>
            <w:tcW w:w="1263" w:type="dxa"/>
          </w:tcPr>
          <w:p w:rsidR="006379CF" w:rsidRDefault="00F5237D" w:rsidP="00A73E00">
            <w:pPr>
              <w:pStyle w:val="a4"/>
              <w:rPr>
                <w:ins w:id="133" w:author="chujiayi" w:date="2015-08-28T11:17:00Z"/>
                <w:rFonts w:hint="eastAsia"/>
              </w:rPr>
            </w:pPr>
            <w:ins w:id="134" w:author="chujiayi" w:date="2015-08-28T11:18:00Z">
              <w:r>
                <w:rPr>
                  <w:rFonts w:hint="eastAsia"/>
                </w:rPr>
                <w:t>0102</w:t>
              </w:r>
            </w:ins>
          </w:p>
        </w:tc>
        <w:tc>
          <w:tcPr>
            <w:tcW w:w="1333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01</w:t>
            </w:r>
          </w:p>
        </w:tc>
        <w:tc>
          <w:tcPr>
            <w:tcW w:w="1006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02</w:t>
            </w:r>
          </w:p>
        </w:tc>
        <w:tc>
          <w:tcPr>
            <w:tcW w:w="1592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二期上线翌日</w:t>
            </w:r>
          </w:p>
        </w:tc>
        <w:tc>
          <w:tcPr>
            <w:tcW w:w="1592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2050-01-01</w:t>
            </w:r>
          </w:p>
        </w:tc>
        <w:tc>
          <w:tcPr>
            <w:tcW w:w="1736" w:type="dxa"/>
          </w:tcPr>
          <w:p w:rsidR="006379CF" w:rsidRDefault="006379CF" w:rsidP="00A73E00">
            <w:pPr>
              <w:pStyle w:val="a4"/>
            </w:pPr>
            <w:r>
              <w:rPr>
                <w:rFonts w:hint="eastAsia"/>
              </w:rPr>
              <w:t>每日逾期费用</w:t>
            </w:r>
            <w:r>
              <w:rPr>
                <w:rFonts w:hint="eastAsia"/>
              </w:rPr>
              <w:t xml:space="preserve"> = </w:t>
            </w:r>
            <w:r>
              <w:rPr>
                <w:rFonts w:hint="eastAsia"/>
              </w:rPr>
              <w:t>所有本金</w:t>
            </w: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逾期利率</w:t>
            </w:r>
          </w:p>
        </w:tc>
      </w:tr>
    </w:tbl>
    <w:p w:rsidR="0084427B" w:rsidRDefault="0084427B" w:rsidP="002E3489"/>
    <w:p w:rsidR="0084427B" w:rsidRDefault="0084427B" w:rsidP="002E3489">
      <w:r>
        <w:rPr>
          <w:rFonts w:hint="eastAsia"/>
        </w:rPr>
        <w:t>学籍信息认证表：</w:t>
      </w:r>
      <w:r w:rsidRPr="0084427B">
        <w:t>tb_cus_schlrollcheck</w:t>
      </w:r>
    </w:p>
    <w:p w:rsidR="00222B1D" w:rsidRDefault="007B7BF5" w:rsidP="002E3489">
      <w:r>
        <w:rPr>
          <w:noProof/>
        </w:rPr>
        <w:drawing>
          <wp:inline distT="0" distB="0" distL="0" distR="0">
            <wp:extent cx="5274310" cy="934515"/>
            <wp:effectExtent l="19050" t="0" r="2540" b="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27B" w:rsidRPr="002E3489" w:rsidRDefault="0084427B" w:rsidP="002E3489"/>
    <w:p w:rsidR="008A7A19" w:rsidRDefault="00A14B9F" w:rsidP="00A14B9F">
      <w:pPr>
        <w:pStyle w:val="1"/>
      </w:pPr>
      <w:r>
        <w:rPr>
          <w:rFonts w:hint="eastAsia"/>
        </w:rPr>
        <w:t>外访</w:t>
      </w:r>
      <w:r>
        <w:rPr>
          <w:rFonts w:hint="eastAsia"/>
        </w:rPr>
        <w:t>APP</w:t>
      </w:r>
    </w:p>
    <w:p w:rsidR="00A14B9F" w:rsidRPr="00A14B9F" w:rsidRDefault="00A14B9F" w:rsidP="00A14B9F">
      <w:r>
        <w:rPr>
          <w:rFonts w:hint="eastAsia"/>
        </w:rPr>
        <w:t>需要给外访人员提供的功能</w:t>
      </w:r>
    </w:p>
    <w:sectPr w:rsidR="00A14B9F" w:rsidRPr="00A14B9F" w:rsidSect="008A7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92" w:author="chujiayi" w:date="2015-08-13T14:03:00Z" w:initials="jiayi">
    <w:p w:rsidR="00D06AB8" w:rsidRDefault="00D06AB8">
      <w:pPr>
        <w:pStyle w:val="af"/>
      </w:pPr>
      <w:r>
        <w:rPr>
          <w:rStyle w:val="ae"/>
        </w:rPr>
        <w:annotationRef/>
      </w:r>
      <w:r>
        <w:rPr>
          <w:rFonts w:hint="eastAsia"/>
        </w:rPr>
        <w:t>还款顺序？计算利息？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D03F8" w:rsidRDefault="004D03F8" w:rsidP="00AA05E3">
      <w:pPr>
        <w:spacing w:line="240" w:lineRule="auto"/>
      </w:pPr>
      <w:r>
        <w:separator/>
      </w:r>
    </w:p>
  </w:endnote>
  <w:endnote w:type="continuationSeparator" w:id="0">
    <w:p w:rsidR="004D03F8" w:rsidRDefault="004D03F8" w:rsidP="00AA05E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D03F8" w:rsidRDefault="004D03F8" w:rsidP="00AA05E3">
      <w:pPr>
        <w:spacing w:line="240" w:lineRule="auto"/>
      </w:pPr>
      <w:r>
        <w:separator/>
      </w:r>
    </w:p>
  </w:footnote>
  <w:footnote w:type="continuationSeparator" w:id="0">
    <w:p w:rsidR="004D03F8" w:rsidRDefault="004D03F8" w:rsidP="00AA05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56C1F"/>
    <w:multiLevelType w:val="hybridMultilevel"/>
    <w:tmpl w:val="6D1C66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B6371A"/>
    <w:multiLevelType w:val="hybridMultilevel"/>
    <w:tmpl w:val="22C06232"/>
    <w:lvl w:ilvl="0" w:tplc="F0629518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1F388C"/>
    <w:multiLevelType w:val="hybridMultilevel"/>
    <w:tmpl w:val="C66257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7C272E"/>
    <w:multiLevelType w:val="hybridMultilevel"/>
    <w:tmpl w:val="63BC85C2"/>
    <w:lvl w:ilvl="0" w:tplc="F0629518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AA51BCA"/>
    <w:multiLevelType w:val="hybridMultilevel"/>
    <w:tmpl w:val="81120FD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0E5C0132"/>
    <w:multiLevelType w:val="hybridMultilevel"/>
    <w:tmpl w:val="EEBE8E70"/>
    <w:lvl w:ilvl="0" w:tplc="F0629518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F344F7"/>
    <w:multiLevelType w:val="hybridMultilevel"/>
    <w:tmpl w:val="085E530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1DAB6DDD"/>
    <w:multiLevelType w:val="hybridMultilevel"/>
    <w:tmpl w:val="AB323200"/>
    <w:lvl w:ilvl="0" w:tplc="8E363E30">
      <w:start w:val="1"/>
      <w:numFmt w:val="bullet"/>
      <w:pStyle w:val="4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30A7DDB"/>
    <w:multiLevelType w:val="multilevel"/>
    <w:tmpl w:val="277AFFC2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32"/>
        <w:em w:val="none"/>
      </w:rPr>
    </w:lvl>
    <w:lvl w:ilvl="1">
      <w:start w:val="1"/>
      <w:numFmt w:val="decimal"/>
      <w:pStyle w:val="2"/>
      <w:lvlText w:val="%1.%2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2"/>
        </w:tabs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32"/>
        </w:tabs>
        <w:ind w:left="0" w:firstLine="0"/>
      </w:pPr>
      <w:rPr>
        <w:rFonts w:hint="eastAsia"/>
      </w:rPr>
    </w:lvl>
  </w:abstractNum>
  <w:abstractNum w:abstractNumId="9">
    <w:nsid w:val="25805EDB"/>
    <w:multiLevelType w:val="hybridMultilevel"/>
    <w:tmpl w:val="8BDA9A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95566DF"/>
    <w:multiLevelType w:val="hybridMultilevel"/>
    <w:tmpl w:val="8152CCCE"/>
    <w:lvl w:ilvl="0" w:tplc="04090011">
      <w:start w:val="1"/>
      <w:numFmt w:val="decimal"/>
      <w:lvlText w:val="%1)"/>
      <w:lvlJc w:val="left"/>
      <w:pPr>
        <w:ind w:left="841" w:hanging="420"/>
      </w:pPr>
      <w:rPr>
        <w:rFonts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11">
    <w:nsid w:val="36BA3CD8"/>
    <w:multiLevelType w:val="hybridMultilevel"/>
    <w:tmpl w:val="9EC8FB08"/>
    <w:lvl w:ilvl="0" w:tplc="F0629518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9C62D17"/>
    <w:multiLevelType w:val="hybridMultilevel"/>
    <w:tmpl w:val="11F434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CA3007F"/>
    <w:multiLevelType w:val="hybridMultilevel"/>
    <w:tmpl w:val="BB04FE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EB970D5"/>
    <w:multiLevelType w:val="hybridMultilevel"/>
    <w:tmpl w:val="237A456C"/>
    <w:lvl w:ilvl="0" w:tplc="E16463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F3473A7"/>
    <w:multiLevelType w:val="hybridMultilevel"/>
    <w:tmpl w:val="62D4D3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CAC38BB"/>
    <w:multiLevelType w:val="hybridMultilevel"/>
    <w:tmpl w:val="1514033E"/>
    <w:lvl w:ilvl="0" w:tplc="C8B69426">
      <w:start w:val="1"/>
      <w:numFmt w:val="decimal"/>
      <w:pStyle w:val="5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2443FA5"/>
    <w:multiLevelType w:val="hybridMultilevel"/>
    <w:tmpl w:val="D1FE73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56D70BF"/>
    <w:multiLevelType w:val="hybridMultilevel"/>
    <w:tmpl w:val="C45473F8"/>
    <w:lvl w:ilvl="0" w:tplc="F0629518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62C2F88"/>
    <w:multiLevelType w:val="hybridMultilevel"/>
    <w:tmpl w:val="4F46A5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8963C7C"/>
    <w:multiLevelType w:val="hybridMultilevel"/>
    <w:tmpl w:val="4F7010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36D5C81"/>
    <w:multiLevelType w:val="multilevel"/>
    <w:tmpl w:val="5A0CDF0A"/>
    <w:lvl w:ilvl="0">
      <w:start w:val="1"/>
      <w:numFmt w:val="decimal"/>
      <w:lvlText w:val="%1."/>
      <w:lvlJc w:val="left"/>
      <w:pPr>
        <w:tabs>
          <w:tab w:val="num" w:pos="432"/>
        </w:tabs>
        <w:ind w:left="0" w:firstLine="0"/>
      </w:pPr>
      <w:rPr>
        <w:rFonts w:ascii="Times New Roman" w:hAnsi="Times New Roman" w:hint="default"/>
        <w:b w:val="0"/>
        <w:i w:val="0"/>
        <w:caps w:val="0"/>
        <w:sz w:val="24"/>
        <w:em w:val="none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432"/>
        </w:tabs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32"/>
        </w:tabs>
        <w:ind w:left="0" w:firstLine="0"/>
      </w:pPr>
      <w:rPr>
        <w:rFonts w:hint="eastAsia"/>
      </w:rPr>
    </w:lvl>
  </w:abstractNum>
  <w:abstractNum w:abstractNumId="22">
    <w:nsid w:val="7E281BDA"/>
    <w:multiLevelType w:val="hybridMultilevel"/>
    <w:tmpl w:val="809A36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8"/>
  </w:num>
  <w:num w:numId="3">
    <w:abstractNumId w:val="7"/>
  </w:num>
  <w:num w:numId="4">
    <w:abstractNumId w:val="9"/>
  </w:num>
  <w:num w:numId="5">
    <w:abstractNumId w:val="20"/>
  </w:num>
  <w:num w:numId="6">
    <w:abstractNumId w:val="0"/>
  </w:num>
  <w:num w:numId="7">
    <w:abstractNumId w:val="17"/>
  </w:num>
  <w:num w:numId="8">
    <w:abstractNumId w:val="19"/>
  </w:num>
  <w:num w:numId="9">
    <w:abstractNumId w:val="13"/>
  </w:num>
  <w:num w:numId="10">
    <w:abstractNumId w:val="1"/>
  </w:num>
  <w:num w:numId="11">
    <w:abstractNumId w:val="18"/>
  </w:num>
  <w:num w:numId="12">
    <w:abstractNumId w:val="4"/>
  </w:num>
  <w:num w:numId="13">
    <w:abstractNumId w:val="14"/>
  </w:num>
  <w:num w:numId="14">
    <w:abstractNumId w:val="16"/>
  </w:num>
  <w:num w:numId="15">
    <w:abstractNumId w:val="16"/>
    <w:lvlOverride w:ilvl="0">
      <w:startOverride w:val="1"/>
    </w:lvlOverride>
  </w:num>
  <w:num w:numId="16">
    <w:abstractNumId w:val="3"/>
  </w:num>
  <w:num w:numId="17">
    <w:abstractNumId w:val="10"/>
  </w:num>
  <w:num w:numId="18">
    <w:abstractNumId w:val="22"/>
  </w:num>
  <w:num w:numId="19">
    <w:abstractNumId w:val="6"/>
  </w:num>
  <w:num w:numId="20">
    <w:abstractNumId w:val="5"/>
  </w:num>
  <w:num w:numId="21">
    <w:abstractNumId w:val="15"/>
  </w:num>
  <w:num w:numId="22">
    <w:abstractNumId w:val="2"/>
  </w:num>
  <w:num w:numId="23">
    <w:abstractNumId w:val="11"/>
  </w:num>
  <w:num w:numId="24">
    <w:abstractNumId w:val="21"/>
  </w:num>
  <w:num w:numId="25">
    <w:abstractNumId w:val="12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bordersDoNotSurroundHeader/>
  <w:bordersDoNotSurroundFooter/>
  <w:trackRevisions/>
  <w:doNotTrackFormatting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909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A05E3"/>
    <w:rsid w:val="00001990"/>
    <w:rsid w:val="00002416"/>
    <w:rsid w:val="00002455"/>
    <w:rsid w:val="000025FB"/>
    <w:rsid w:val="00003CB8"/>
    <w:rsid w:val="00004D9E"/>
    <w:rsid w:val="000056CD"/>
    <w:rsid w:val="00006DEA"/>
    <w:rsid w:val="00007F66"/>
    <w:rsid w:val="00010007"/>
    <w:rsid w:val="00010EEB"/>
    <w:rsid w:val="000125FF"/>
    <w:rsid w:val="00012BDD"/>
    <w:rsid w:val="000131FF"/>
    <w:rsid w:val="00015DEB"/>
    <w:rsid w:val="000201F2"/>
    <w:rsid w:val="000203B3"/>
    <w:rsid w:val="00020DFB"/>
    <w:rsid w:val="00021322"/>
    <w:rsid w:val="00022F1E"/>
    <w:rsid w:val="00023FE1"/>
    <w:rsid w:val="000258DE"/>
    <w:rsid w:val="00025F72"/>
    <w:rsid w:val="00026388"/>
    <w:rsid w:val="00027830"/>
    <w:rsid w:val="00027EF8"/>
    <w:rsid w:val="00032827"/>
    <w:rsid w:val="00032C54"/>
    <w:rsid w:val="00035568"/>
    <w:rsid w:val="00036391"/>
    <w:rsid w:val="00040D6B"/>
    <w:rsid w:val="00042EB3"/>
    <w:rsid w:val="00043B68"/>
    <w:rsid w:val="0004519C"/>
    <w:rsid w:val="00047344"/>
    <w:rsid w:val="0004773F"/>
    <w:rsid w:val="000479A3"/>
    <w:rsid w:val="00051C8D"/>
    <w:rsid w:val="0005328C"/>
    <w:rsid w:val="00054BE2"/>
    <w:rsid w:val="0005768F"/>
    <w:rsid w:val="000600C6"/>
    <w:rsid w:val="000608F4"/>
    <w:rsid w:val="000621A1"/>
    <w:rsid w:val="0006228D"/>
    <w:rsid w:val="00062503"/>
    <w:rsid w:val="0006268E"/>
    <w:rsid w:val="0006419B"/>
    <w:rsid w:val="00064366"/>
    <w:rsid w:val="0006458F"/>
    <w:rsid w:val="00064C64"/>
    <w:rsid w:val="00065F0A"/>
    <w:rsid w:val="000665F3"/>
    <w:rsid w:val="00066EA7"/>
    <w:rsid w:val="00066F09"/>
    <w:rsid w:val="00067B11"/>
    <w:rsid w:val="000716BF"/>
    <w:rsid w:val="00072582"/>
    <w:rsid w:val="00073DE2"/>
    <w:rsid w:val="00081C0D"/>
    <w:rsid w:val="00082E20"/>
    <w:rsid w:val="00083199"/>
    <w:rsid w:val="0008353F"/>
    <w:rsid w:val="000845C0"/>
    <w:rsid w:val="000848EF"/>
    <w:rsid w:val="00084D49"/>
    <w:rsid w:val="00086918"/>
    <w:rsid w:val="00086D2F"/>
    <w:rsid w:val="000875D3"/>
    <w:rsid w:val="00090347"/>
    <w:rsid w:val="0009069B"/>
    <w:rsid w:val="00091D49"/>
    <w:rsid w:val="0009286F"/>
    <w:rsid w:val="00093D4E"/>
    <w:rsid w:val="000941A6"/>
    <w:rsid w:val="00094BD7"/>
    <w:rsid w:val="0009656D"/>
    <w:rsid w:val="00097EB0"/>
    <w:rsid w:val="000A10CA"/>
    <w:rsid w:val="000A1212"/>
    <w:rsid w:val="000A23B1"/>
    <w:rsid w:val="000A28C7"/>
    <w:rsid w:val="000A4331"/>
    <w:rsid w:val="000A5382"/>
    <w:rsid w:val="000A6010"/>
    <w:rsid w:val="000A623F"/>
    <w:rsid w:val="000A6CCE"/>
    <w:rsid w:val="000A70D9"/>
    <w:rsid w:val="000A7434"/>
    <w:rsid w:val="000B04FA"/>
    <w:rsid w:val="000B0F6F"/>
    <w:rsid w:val="000B10B2"/>
    <w:rsid w:val="000B2A67"/>
    <w:rsid w:val="000B2BCC"/>
    <w:rsid w:val="000B3938"/>
    <w:rsid w:val="000B42B2"/>
    <w:rsid w:val="000B5052"/>
    <w:rsid w:val="000B65D5"/>
    <w:rsid w:val="000B6C1A"/>
    <w:rsid w:val="000C0BCD"/>
    <w:rsid w:val="000C2C4C"/>
    <w:rsid w:val="000C421F"/>
    <w:rsid w:val="000C4361"/>
    <w:rsid w:val="000C4864"/>
    <w:rsid w:val="000C51D3"/>
    <w:rsid w:val="000C5690"/>
    <w:rsid w:val="000C7272"/>
    <w:rsid w:val="000C7400"/>
    <w:rsid w:val="000C7F55"/>
    <w:rsid w:val="000D02F8"/>
    <w:rsid w:val="000D07C4"/>
    <w:rsid w:val="000D22E1"/>
    <w:rsid w:val="000D2343"/>
    <w:rsid w:val="000D52A9"/>
    <w:rsid w:val="000D588D"/>
    <w:rsid w:val="000E0360"/>
    <w:rsid w:val="000E0D7A"/>
    <w:rsid w:val="000E175F"/>
    <w:rsid w:val="000E2E29"/>
    <w:rsid w:val="000E3E83"/>
    <w:rsid w:val="000E427A"/>
    <w:rsid w:val="000E43ED"/>
    <w:rsid w:val="000E56CA"/>
    <w:rsid w:val="000E5AEE"/>
    <w:rsid w:val="000E5BC9"/>
    <w:rsid w:val="000E5C38"/>
    <w:rsid w:val="000E7E55"/>
    <w:rsid w:val="000F2CC5"/>
    <w:rsid w:val="000F2FAB"/>
    <w:rsid w:val="000F3198"/>
    <w:rsid w:val="000F3768"/>
    <w:rsid w:val="000F4187"/>
    <w:rsid w:val="000F4846"/>
    <w:rsid w:val="000F4CFE"/>
    <w:rsid w:val="000F4EB1"/>
    <w:rsid w:val="000F4F86"/>
    <w:rsid w:val="000F587B"/>
    <w:rsid w:val="000F5FC6"/>
    <w:rsid w:val="000F691F"/>
    <w:rsid w:val="000F6B53"/>
    <w:rsid w:val="000F7AA9"/>
    <w:rsid w:val="00100636"/>
    <w:rsid w:val="001019D1"/>
    <w:rsid w:val="001023AB"/>
    <w:rsid w:val="00103F29"/>
    <w:rsid w:val="00104545"/>
    <w:rsid w:val="001047CD"/>
    <w:rsid w:val="001059C3"/>
    <w:rsid w:val="00105F03"/>
    <w:rsid w:val="00106D09"/>
    <w:rsid w:val="001100E9"/>
    <w:rsid w:val="001113F1"/>
    <w:rsid w:val="00111502"/>
    <w:rsid w:val="00112C44"/>
    <w:rsid w:val="00113571"/>
    <w:rsid w:val="001137A5"/>
    <w:rsid w:val="0011461F"/>
    <w:rsid w:val="00115F34"/>
    <w:rsid w:val="00116176"/>
    <w:rsid w:val="001172B2"/>
    <w:rsid w:val="00121065"/>
    <w:rsid w:val="00121441"/>
    <w:rsid w:val="00121449"/>
    <w:rsid w:val="00122759"/>
    <w:rsid w:val="001227D8"/>
    <w:rsid w:val="0012477E"/>
    <w:rsid w:val="00124D0A"/>
    <w:rsid w:val="0012520C"/>
    <w:rsid w:val="0012603A"/>
    <w:rsid w:val="00126854"/>
    <w:rsid w:val="00126C08"/>
    <w:rsid w:val="0013124E"/>
    <w:rsid w:val="001330A4"/>
    <w:rsid w:val="00133B13"/>
    <w:rsid w:val="00134E3B"/>
    <w:rsid w:val="00136DB6"/>
    <w:rsid w:val="001400D1"/>
    <w:rsid w:val="0014032E"/>
    <w:rsid w:val="001404B1"/>
    <w:rsid w:val="00141267"/>
    <w:rsid w:val="00141A92"/>
    <w:rsid w:val="00141C2F"/>
    <w:rsid w:val="0014380A"/>
    <w:rsid w:val="0014468C"/>
    <w:rsid w:val="00144A53"/>
    <w:rsid w:val="00145B32"/>
    <w:rsid w:val="00145BE7"/>
    <w:rsid w:val="00147C28"/>
    <w:rsid w:val="00147CF2"/>
    <w:rsid w:val="00150721"/>
    <w:rsid w:val="00150C5A"/>
    <w:rsid w:val="00152337"/>
    <w:rsid w:val="00152BB1"/>
    <w:rsid w:val="0015341D"/>
    <w:rsid w:val="00153759"/>
    <w:rsid w:val="0015388B"/>
    <w:rsid w:val="00154AB4"/>
    <w:rsid w:val="001560EE"/>
    <w:rsid w:val="00157D5D"/>
    <w:rsid w:val="0016091B"/>
    <w:rsid w:val="00160AB9"/>
    <w:rsid w:val="00160E50"/>
    <w:rsid w:val="0016160D"/>
    <w:rsid w:val="00161C5B"/>
    <w:rsid w:val="0016287E"/>
    <w:rsid w:val="001631E6"/>
    <w:rsid w:val="00163281"/>
    <w:rsid w:val="0016477E"/>
    <w:rsid w:val="00165084"/>
    <w:rsid w:val="00165465"/>
    <w:rsid w:val="00165486"/>
    <w:rsid w:val="00165921"/>
    <w:rsid w:val="001705BF"/>
    <w:rsid w:val="00170A28"/>
    <w:rsid w:val="00173AEC"/>
    <w:rsid w:val="00174BF5"/>
    <w:rsid w:val="001815EF"/>
    <w:rsid w:val="00181BC6"/>
    <w:rsid w:val="00181F9D"/>
    <w:rsid w:val="0018216E"/>
    <w:rsid w:val="00182B7F"/>
    <w:rsid w:val="001834BA"/>
    <w:rsid w:val="00184A51"/>
    <w:rsid w:val="00185153"/>
    <w:rsid w:val="001856E9"/>
    <w:rsid w:val="00186A9C"/>
    <w:rsid w:val="001871D2"/>
    <w:rsid w:val="00187AE8"/>
    <w:rsid w:val="00190E12"/>
    <w:rsid w:val="0019109A"/>
    <w:rsid w:val="001945D6"/>
    <w:rsid w:val="00194801"/>
    <w:rsid w:val="00194A5A"/>
    <w:rsid w:val="00194B85"/>
    <w:rsid w:val="00196942"/>
    <w:rsid w:val="0019749B"/>
    <w:rsid w:val="001A0800"/>
    <w:rsid w:val="001A1AD1"/>
    <w:rsid w:val="001A2242"/>
    <w:rsid w:val="001A263C"/>
    <w:rsid w:val="001A35B1"/>
    <w:rsid w:val="001A3784"/>
    <w:rsid w:val="001A6BCC"/>
    <w:rsid w:val="001A6BE3"/>
    <w:rsid w:val="001A6FD3"/>
    <w:rsid w:val="001B0483"/>
    <w:rsid w:val="001B3E8D"/>
    <w:rsid w:val="001B4B80"/>
    <w:rsid w:val="001B5C1D"/>
    <w:rsid w:val="001B6620"/>
    <w:rsid w:val="001B7320"/>
    <w:rsid w:val="001B7C80"/>
    <w:rsid w:val="001C0321"/>
    <w:rsid w:val="001C0682"/>
    <w:rsid w:val="001C0AE5"/>
    <w:rsid w:val="001C106D"/>
    <w:rsid w:val="001C11BB"/>
    <w:rsid w:val="001C196D"/>
    <w:rsid w:val="001C246B"/>
    <w:rsid w:val="001C28CA"/>
    <w:rsid w:val="001C2ADF"/>
    <w:rsid w:val="001C32DE"/>
    <w:rsid w:val="001C571E"/>
    <w:rsid w:val="001C58AA"/>
    <w:rsid w:val="001C61EE"/>
    <w:rsid w:val="001C69E8"/>
    <w:rsid w:val="001C6D27"/>
    <w:rsid w:val="001D03CE"/>
    <w:rsid w:val="001D12CF"/>
    <w:rsid w:val="001D2CFA"/>
    <w:rsid w:val="001D309F"/>
    <w:rsid w:val="001D3D02"/>
    <w:rsid w:val="001D44F3"/>
    <w:rsid w:val="001D5D4B"/>
    <w:rsid w:val="001E1018"/>
    <w:rsid w:val="001E191F"/>
    <w:rsid w:val="001E2379"/>
    <w:rsid w:val="001E3BBE"/>
    <w:rsid w:val="001E561B"/>
    <w:rsid w:val="001E561F"/>
    <w:rsid w:val="001E5789"/>
    <w:rsid w:val="001E67CF"/>
    <w:rsid w:val="001E73CE"/>
    <w:rsid w:val="001F00B8"/>
    <w:rsid w:val="001F1F9E"/>
    <w:rsid w:val="001F35AC"/>
    <w:rsid w:val="001F42F7"/>
    <w:rsid w:val="001F45DE"/>
    <w:rsid w:val="001F5649"/>
    <w:rsid w:val="001F5BEA"/>
    <w:rsid w:val="001F6929"/>
    <w:rsid w:val="001F7968"/>
    <w:rsid w:val="0020133D"/>
    <w:rsid w:val="0020234E"/>
    <w:rsid w:val="002039BF"/>
    <w:rsid w:val="0020506B"/>
    <w:rsid w:val="002054F1"/>
    <w:rsid w:val="00205BF4"/>
    <w:rsid w:val="00206863"/>
    <w:rsid w:val="00210824"/>
    <w:rsid w:val="002109CF"/>
    <w:rsid w:val="00210C70"/>
    <w:rsid w:val="00210FA6"/>
    <w:rsid w:val="00211155"/>
    <w:rsid w:val="0021142D"/>
    <w:rsid w:val="00211A54"/>
    <w:rsid w:val="00212DC8"/>
    <w:rsid w:val="0021308F"/>
    <w:rsid w:val="00213E64"/>
    <w:rsid w:val="002147A1"/>
    <w:rsid w:val="002159F1"/>
    <w:rsid w:val="00216E86"/>
    <w:rsid w:val="0021793F"/>
    <w:rsid w:val="00217A55"/>
    <w:rsid w:val="002203AE"/>
    <w:rsid w:val="00220951"/>
    <w:rsid w:val="00221775"/>
    <w:rsid w:val="00222B1D"/>
    <w:rsid w:val="00222D4F"/>
    <w:rsid w:val="00223A73"/>
    <w:rsid w:val="00224568"/>
    <w:rsid w:val="00224F29"/>
    <w:rsid w:val="00225B46"/>
    <w:rsid w:val="002260AC"/>
    <w:rsid w:val="002263FE"/>
    <w:rsid w:val="00226924"/>
    <w:rsid w:val="00226FAE"/>
    <w:rsid w:val="00230BE7"/>
    <w:rsid w:val="00230D37"/>
    <w:rsid w:val="00231ADD"/>
    <w:rsid w:val="00231E4A"/>
    <w:rsid w:val="00233008"/>
    <w:rsid w:val="00233BE7"/>
    <w:rsid w:val="00234ACC"/>
    <w:rsid w:val="00235156"/>
    <w:rsid w:val="002351AE"/>
    <w:rsid w:val="00235832"/>
    <w:rsid w:val="00235938"/>
    <w:rsid w:val="002368AD"/>
    <w:rsid w:val="002368E9"/>
    <w:rsid w:val="0023722A"/>
    <w:rsid w:val="00237D86"/>
    <w:rsid w:val="002405E2"/>
    <w:rsid w:val="00240D52"/>
    <w:rsid w:val="00241175"/>
    <w:rsid w:val="00243285"/>
    <w:rsid w:val="002438F8"/>
    <w:rsid w:val="00243FCE"/>
    <w:rsid w:val="00244443"/>
    <w:rsid w:val="00244B64"/>
    <w:rsid w:val="00245B3E"/>
    <w:rsid w:val="00246507"/>
    <w:rsid w:val="0025055B"/>
    <w:rsid w:val="002534F1"/>
    <w:rsid w:val="002545BB"/>
    <w:rsid w:val="00254600"/>
    <w:rsid w:val="00256E98"/>
    <w:rsid w:val="002578EB"/>
    <w:rsid w:val="00260392"/>
    <w:rsid w:val="00260AEB"/>
    <w:rsid w:val="002631D7"/>
    <w:rsid w:val="00263CBE"/>
    <w:rsid w:val="00265A1E"/>
    <w:rsid w:val="00266146"/>
    <w:rsid w:val="00267946"/>
    <w:rsid w:val="00267E44"/>
    <w:rsid w:val="0027023E"/>
    <w:rsid w:val="00270754"/>
    <w:rsid w:val="00270F3C"/>
    <w:rsid w:val="002710A1"/>
    <w:rsid w:val="002718BD"/>
    <w:rsid w:val="00271FD3"/>
    <w:rsid w:val="00272D99"/>
    <w:rsid w:val="002747B8"/>
    <w:rsid w:val="00274CBB"/>
    <w:rsid w:val="00275013"/>
    <w:rsid w:val="00275D43"/>
    <w:rsid w:val="00276848"/>
    <w:rsid w:val="00277CEA"/>
    <w:rsid w:val="002800B3"/>
    <w:rsid w:val="0028013B"/>
    <w:rsid w:val="00280CBB"/>
    <w:rsid w:val="0028102A"/>
    <w:rsid w:val="002812F6"/>
    <w:rsid w:val="002820B4"/>
    <w:rsid w:val="00283254"/>
    <w:rsid w:val="00284531"/>
    <w:rsid w:val="00285A42"/>
    <w:rsid w:val="00286813"/>
    <w:rsid w:val="00287647"/>
    <w:rsid w:val="00290893"/>
    <w:rsid w:val="00290EB6"/>
    <w:rsid w:val="002911BD"/>
    <w:rsid w:val="0029207D"/>
    <w:rsid w:val="00294AD6"/>
    <w:rsid w:val="00295C9E"/>
    <w:rsid w:val="0029710D"/>
    <w:rsid w:val="002A0B7C"/>
    <w:rsid w:val="002A326E"/>
    <w:rsid w:val="002A39B6"/>
    <w:rsid w:val="002A5E99"/>
    <w:rsid w:val="002A6CA2"/>
    <w:rsid w:val="002B0738"/>
    <w:rsid w:val="002B1126"/>
    <w:rsid w:val="002B13C9"/>
    <w:rsid w:val="002B314C"/>
    <w:rsid w:val="002B46B6"/>
    <w:rsid w:val="002B5A6F"/>
    <w:rsid w:val="002B7B03"/>
    <w:rsid w:val="002B7DDA"/>
    <w:rsid w:val="002C0A9D"/>
    <w:rsid w:val="002C21F0"/>
    <w:rsid w:val="002C3814"/>
    <w:rsid w:val="002C4FBF"/>
    <w:rsid w:val="002C56D6"/>
    <w:rsid w:val="002C62A7"/>
    <w:rsid w:val="002C73E6"/>
    <w:rsid w:val="002C7B6D"/>
    <w:rsid w:val="002C7C0B"/>
    <w:rsid w:val="002D1655"/>
    <w:rsid w:val="002D1BB4"/>
    <w:rsid w:val="002D2152"/>
    <w:rsid w:val="002D50B6"/>
    <w:rsid w:val="002D5316"/>
    <w:rsid w:val="002D7AAB"/>
    <w:rsid w:val="002E0F52"/>
    <w:rsid w:val="002E122A"/>
    <w:rsid w:val="002E1532"/>
    <w:rsid w:val="002E1E61"/>
    <w:rsid w:val="002E1FFE"/>
    <w:rsid w:val="002E3489"/>
    <w:rsid w:val="002E462F"/>
    <w:rsid w:val="002E5F1A"/>
    <w:rsid w:val="002E76D2"/>
    <w:rsid w:val="002F0928"/>
    <w:rsid w:val="002F0F26"/>
    <w:rsid w:val="002F2874"/>
    <w:rsid w:val="002F3DDC"/>
    <w:rsid w:val="002F43AA"/>
    <w:rsid w:val="002F4F82"/>
    <w:rsid w:val="002F5EE9"/>
    <w:rsid w:val="003011AB"/>
    <w:rsid w:val="00302017"/>
    <w:rsid w:val="0030257B"/>
    <w:rsid w:val="00303839"/>
    <w:rsid w:val="00303EBF"/>
    <w:rsid w:val="00304C05"/>
    <w:rsid w:val="00304EAB"/>
    <w:rsid w:val="00305834"/>
    <w:rsid w:val="0030605E"/>
    <w:rsid w:val="0031079A"/>
    <w:rsid w:val="00310EE6"/>
    <w:rsid w:val="00311B3C"/>
    <w:rsid w:val="00311DEC"/>
    <w:rsid w:val="00311F45"/>
    <w:rsid w:val="00314A77"/>
    <w:rsid w:val="00317CC0"/>
    <w:rsid w:val="00317F31"/>
    <w:rsid w:val="003223F0"/>
    <w:rsid w:val="003227DA"/>
    <w:rsid w:val="00326F8C"/>
    <w:rsid w:val="003303D6"/>
    <w:rsid w:val="00330843"/>
    <w:rsid w:val="00331543"/>
    <w:rsid w:val="003318B2"/>
    <w:rsid w:val="003323B0"/>
    <w:rsid w:val="0033267C"/>
    <w:rsid w:val="003349F6"/>
    <w:rsid w:val="00336A4A"/>
    <w:rsid w:val="003375E1"/>
    <w:rsid w:val="00337F20"/>
    <w:rsid w:val="003410AA"/>
    <w:rsid w:val="00341164"/>
    <w:rsid w:val="00341466"/>
    <w:rsid w:val="0034199F"/>
    <w:rsid w:val="003435A3"/>
    <w:rsid w:val="00343E1E"/>
    <w:rsid w:val="00344AD8"/>
    <w:rsid w:val="00344AF5"/>
    <w:rsid w:val="0034667E"/>
    <w:rsid w:val="003501F8"/>
    <w:rsid w:val="003502D5"/>
    <w:rsid w:val="00350A22"/>
    <w:rsid w:val="00350AC4"/>
    <w:rsid w:val="0035529C"/>
    <w:rsid w:val="003554AE"/>
    <w:rsid w:val="00360114"/>
    <w:rsid w:val="00360116"/>
    <w:rsid w:val="0036083D"/>
    <w:rsid w:val="00360F28"/>
    <w:rsid w:val="0036169B"/>
    <w:rsid w:val="003617BB"/>
    <w:rsid w:val="00362E04"/>
    <w:rsid w:val="00363880"/>
    <w:rsid w:val="00364282"/>
    <w:rsid w:val="00370C05"/>
    <w:rsid w:val="003712A3"/>
    <w:rsid w:val="00371A3E"/>
    <w:rsid w:val="00373FA0"/>
    <w:rsid w:val="00376A66"/>
    <w:rsid w:val="00376DF3"/>
    <w:rsid w:val="00380BF6"/>
    <w:rsid w:val="00380D2A"/>
    <w:rsid w:val="00382105"/>
    <w:rsid w:val="00382439"/>
    <w:rsid w:val="003840C4"/>
    <w:rsid w:val="00384130"/>
    <w:rsid w:val="0038418D"/>
    <w:rsid w:val="00386FF7"/>
    <w:rsid w:val="00387AE8"/>
    <w:rsid w:val="00390319"/>
    <w:rsid w:val="00390546"/>
    <w:rsid w:val="00390883"/>
    <w:rsid w:val="003914A5"/>
    <w:rsid w:val="0039357C"/>
    <w:rsid w:val="00393B47"/>
    <w:rsid w:val="00393CA9"/>
    <w:rsid w:val="00394452"/>
    <w:rsid w:val="0039528C"/>
    <w:rsid w:val="00397B26"/>
    <w:rsid w:val="00397ECA"/>
    <w:rsid w:val="003A0B96"/>
    <w:rsid w:val="003A12A3"/>
    <w:rsid w:val="003A240B"/>
    <w:rsid w:val="003A3C68"/>
    <w:rsid w:val="003A4734"/>
    <w:rsid w:val="003A55B4"/>
    <w:rsid w:val="003A6248"/>
    <w:rsid w:val="003A6E22"/>
    <w:rsid w:val="003A7E8A"/>
    <w:rsid w:val="003B2015"/>
    <w:rsid w:val="003B3D9E"/>
    <w:rsid w:val="003B51BD"/>
    <w:rsid w:val="003B7C72"/>
    <w:rsid w:val="003B7CB7"/>
    <w:rsid w:val="003B7E5F"/>
    <w:rsid w:val="003C0A36"/>
    <w:rsid w:val="003C0EB7"/>
    <w:rsid w:val="003C15AC"/>
    <w:rsid w:val="003C163E"/>
    <w:rsid w:val="003C1C08"/>
    <w:rsid w:val="003C251E"/>
    <w:rsid w:val="003C37CF"/>
    <w:rsid w:val="003C4875"/>
    <w:rsid w:val="003C4908"/>
    <w:rsid w:val="003C4D21"/>
    <w:rsid w:val="003C6917"/>
    <w:rsid w:val="003C6F2D"/>
    <w:rsid w:val="003D024B"/>
    <w:rsid w:val="003D0CA9"/>
    <w:rsid w:val="003D204B"/>
    <w:rsid w:val="003D5E26"/>
    <w:rsid w:val="003E139A"/>
    <w:rsid w:val="003E154E"/>
    <w:rsid w:val="003E24A3"/>
    <w:rsid w:val="003E4A89"/>
    <w:rsid w:val="003E4A99"/>
    <w:rsid w:val="003E5398"/>
    <w:rsid w:val="003E5D6E"/>
    <w:rsid w:val="003F05DB"/>
    <w:rsid w:val="003F2B86"/>
    <w:rsid w:val="003F341B"/>
    <w:rsid w:val="003F45E6"/>
    <w:rsid w:val="003F5D00"/>
    <w:rsid w:val="003F75DF"/>
    <w:rsid w:val="00400CEE"/>
    <w:rsid w:val="0040212C"/>
    <w:rsid w:val="00402A3C"/>
    <w:rsid w:val="004030AF"/>
    <w:rsid w:val="00407705"/>
    <w:rsid w:val="00412146"/>
    <w:rsid w:val="004144F2"/>
    <w:rsid w:val="00414703"/>
    <w:rsid w:val="004155F3"/>
    <w:rsid w:val="0041560A"/>
    <w:rsid w:val="004200F7"/>
    <w:rsid w:val="00420E0D"/>
    <w:rsid w:val="00422536"/>
    <w:rsid w:val="00424EB8"/>
    <w:rsid w:val="00425896"/>
    <w:rsid w:val="00426217"/>
    <w:rsid w:val="0043002C"/>
    <w:rsid w:val="00431623"/>
    <w:rsid w:val="00431F38"/>
    <w:rsid w:val="0043528B"/>
    <w:rsid w:val="004366F9"/>
    <w:rsid w:val="00436F04"/>
    <w:rsid w:val="00437F59"/>
    <w:rsid w:val="00441A0B"/>
    <w:rsid w:val="00442419"/>
    <w:rsid w:val="00442D87"/>
    <w:rsid w:val="00446699"/>
    <w:rsid w:val="004469E1"/>
    <w:rsid w:val="00450CDE"/>
    <w:rsid w:val="004512A9"/>
    <w:rsid w:val="004547A9"/>
    <w:rsid w:val="00460B9D"/>
    <w:rsid w:val="00460CC6"/>
    <w:rsid w:val="0046147D"/>
    <w:rsid w:val="00461604"/>
    <w:rsid w:val="00461C53"/>
    <w:rsid w:val="00461FBC"/>
    <w:rsid w:val="004630DF"/>
    <w:rsid w:val="00463BE0"/>
    <w:rsid w:val="00464A83"/>
    <w:rsid w:val="004652BB"/>
    <w:rsid w:val="00465760"/>
    <w:rsid w:val="00467AA0"/>
    <w:rsid w:val="004724EC"/>
    <w:rsid w:val="00476137"/>
    <w:rsid w:val="00476333"/>
    <w:rsid w:val="004765F0"/>
    <w:rsid w:val="00480579"/>
    <w:rsid w:val="004819BD"/>
    <w:rsid w:val="00481F03"/>
    <w:rsid w:val="00482810"/>
    <w:rsid w:val="00484099"/>
    <w:rsid w:val="00485365"/>
    <w:rsid w:val="00486112"/>
    <w:rsid w:val="0048717D"/>
    <w:rsid w:val="004905C4"/>
    <w:rsid w:val="004914E7"/>
    <w:rsid w:val="004926EB"/>
    <w:rsid w:val="00492A4D"/>
    <w:rsid w:val="00493F4A"/>
    <w:rsid w:val="0049431D"/>
    <w:rsid w:val="00495129"/>
    <w:rsid w:val="0049673A"/>
    <w:rsid w:val="004A0518"/>
    <w:rsid w:val="004A145E"/>
    <w:rsid w:val="004A15DA"/>
    <w:rsid w:val="004A25FD"/>
    <w:rsid w:val="004A5573"/>
    <w:rsid w:val="004A5FE2"/>
    <w:rsid w:val="004A67EB"/>
    <w:rsid w:val="004A6BA9"/>
    <w:rsid w:val="004B023C"/>
    <w:rsid w:val="004B0257"/>
    <w:rsid w:val="004B190B"/>
    <w:rsid w:val="004B1C28"/>
    <w:rsid w:val="004B21AB"/>
    <w:rsid w:val="004B2349"/>
    <w:rsid w:val="004B23D5"/>
    <w:rsid w:val="004B2F7C"/>
    <w:rsid w:val="004B415A"/>
    <w:rsid w:val="004B7D92"/>
    <w:rsid w:val="004C559A"/>
    <w:rsid w:val="004C6398"/>
    <w:rsid w:val="004C63A6"/>
    <w:rsid w:val="004C662B"/>
    <w:rsid w:val="004C754A"/>
    <w:rsid w:val="004D03F8"/>
    <w:rsid w:val="004D073B"/>
    <w:rsid w:val="004D07E9"/>
    <w:rsid w:val="004D2EB0"/>
    <w:rsid w:val="004D30E6"/>
    <w:rsid w:val="004D3E6B"/>
    <w:rsid w:val="004D42A5"/>
    <w:rsid w:val="004D465E"/>
    <w:rsid w:val="004D623E"/>
    <w:rsid w:val="004D73BC"/>
    <w:rsid w:val="004D76A0"/>
    <w:rsid w:val="004E22D7"/>
    <w:rsid w:val="004E3D94"/>
    <w:rsid w:val="004E47BE"/>
    <w:rsid w:val="004E4841"/>
    <w:rsid w:val="004E7047"/>
    <w:rsid w:val="004F0396"/>
    <w:rsid w:val="004F0526"/>
    <w:rsid w:val="004F08B6"/>
    <w:rsid w:val="004F0EED"/>
    <w:rsid w:val="004F168A"/>
    <w:rsid w:val="004F1D99"/>
    <w:rsid w:val="004F237E"/>
    <w:rsid w:val="004F4B97"/>
    <w:rsid w:val="004F4D3C"/>
    <w:rsid w:val="004F5C63"/>
    <w:rsid w:val="004F5ED4"/>
    <w:rsid w:val="004F674E"/>
    <w:rsid w:val="004F6FAC"/>
    <w:rsid w:val="005011BD"/>
    <w:rsid w:val="00502173"/>
    <w:rsid w:val="005047E7"/>
    <w:rsid w:val="005051A8"/>
    <w:rsid w:val="0050595F"/>
    <w:rsid w:val="005061B4"/>
    <w:rsid w:val="00507664"/>
    <w:rsid w:val="00507B4F"/>
    <w:rsid w:val="005107B9"/>
    <w:rsid w:val="00512DF9"/>
    <w:rsid w:val="005144E6"/>
    <w:rsid w:val="00514C9F"/>
    <w:rsid w:val="00514D87"/>
    <w:rsid w:val="00516790"/>
    <w:rsid w:val="005203B6"/>
    <w:rsid w:val="005204BE"/>
    <w:rsid w:val="005243D6"/>
    <w:rsid w:val="00525291"/>
    <w:rsid w:val="00526E93"/>
    <w:rsid w:val="00535BAB"/>
    <w:rsid w:val="005363B6"/>
    <w:rsid w:val="005413D2"/>
    <w:rsid w:val="00542FF1"/>
    <w:rsid w:val="0054314A"/>
    <w:rsid w:val="0054448E"/>
    <w:rsid w:val="00544B51"/>
    <w:rsid w:val="005475CC"/>
    <w:rsid w:val="005478F4"/>
    <w:rsid w:val="00552119"/>
    <w:rsid w:val="005527E8"/>
    <w:rsid w:val="00553877"/>
    <w:rsid w:val="00554755"/>
    <w:rsid w:val="00554F9A"/>
    <w:rsid w:val="00555617"/>
    <w:rsid w:val="00555734"/>
    <w:rsid w:val="0055587F"/>
    <w:rsid w:val="005558DB"/>
    <w:rsid w:val="00556FEE"/>
    <w:rsid w:val="00560A2B"/>
    <w:rsid w:val="00562B4F"/>
    <w:rsid w:val="005649AF"/>
    <w:rsid w:val="00564DB1"/>
    <w:rsid w:val="00566716"/>
    <w:rsid w:val="0056679B"/>
    <w:rsid w:val="00571E8C"/>
    <w:rsid w:val="0057207C"/>
    <w:rsid w:val="005725CD"/>
    <w:rsid w:val="00573BA2"/>
    <w:rsid w:val="00575DAE"/>
    <w:rsid w:val="00576899"/>
    <w:rsid w:val="0057711A"/>
    <w:rsid w:val="00580C85"/>
    <w:rsid w:val="00582226"/>
    <w:rsid w:val="00583D4F"/>
    <w:rsid w:val="00585128"/>
    <w:rsid w:val="005861B3"/>
    <w:rsid w:val="0058625D"/>
    <w:rsid w:val="00587BC6"/>
    <w:rsid w:val="0059372E"/>
    <w:rsid w:val="00595629"/>
    <w:rsid w:val="00597FA2"/>
    <w:rsid w:val="005A01B0"/>
    <w:rsid w:val="005A0F73"/>
    <w:rsid w:val="005A1341"/>
    <w:rsid w:val="005A2550"/>
    <w:rsid w:val="005A3DB1"/>
    <w:rsid w:val="005A4812"/>
    <w:rsid w:val="005A5190"/>
    <w:rsid w:val="005A6B33"/>
    <w:rsid w:val="005B176E"/>
    <w:rsid w:val="005B20E0"/>
    <w:rsid w:val="005B2191"/>
    <w:rsid w:val="005B3B92"/>
    <w:rsid w:val="005B3C55"/>
    <w:rsid w:val="005B4BB8"/>
    <w:rsid w:val="005B56AF"/>
    <w:rsid w:val="005B6F88"/>
    <w:rsid w:val="005C2E85"/>
    <w:rsid w:val="005C319E"/>
    <w:rsid w:val="005C347F"/>
    <w:rsid w:val="005C5A0C"/>
    <w:rsid w:val="005C6A72"/>
    <w:rsid w:val="005C6E48"/>
    <w:rsid w:val="005C780C"/>
    <w:rsid w:val="005D0590"/>
    <w:rsid w:val="005D3314"/>
    <w:rsid w:val="005D4963"/>
    <w:rsid w:val="005D5234"/>
    <w:rsid w:val="005D5DC9"/>
    <w:rsid w:val="005D63CB"/>
    <w:rsid w:val="005D684D"/>
    <w:rsid w:val="005D6B89"/>
    <w:rsid w:val="005D6DBA"/>
    <w:rsid w:val="005E0D34"/>
    <w:rsid w:val="005E0D98"/>
    <w:rsid w:val="005E1A80"/>
    <w:rsid w:val="005E1BF1"/>
    <w:rsid w:val="005E2212"/>
    <w:rsid w:val="005E2296"/>
    <w:rsid w:val="005E2EC4"/>
    <w:rsid w:val="005E3420"/>
    <w:rsid w:val="005E3E6D"/>
    <w:rsid w:val="005F03DE"/>
    <w:rsid w:val="005F04B7"/>
    <w:rsid w:val="005F17BE"/>
    <w:rsid w:val="005F1C4A"/>
    <w:rsid w:val="005F46C3"/>
    <w:rsid w:val="005F5784"/>
    <w:rsid w:val="005F5C69"/>
    <w:rsid w:val="00601065"/>
    <w:rsid w:val="00601CFF"/>
    <w:rsid w:val="00602FCE"/>
    <w:rsid w:val="006045D3"/>
    <w:rsid w:val="00605829"/>
    <w:rsid w:val="006061BF"/>
    <w:rsid w:val="00606413"/>
    <w:rsid w:val="00606B1E"/>
    <w:rsid w:val="00607539"/>
    <w:rsid w:val="00610B6E"/>
    <w:rsid w:val="00610D9B"/>
    <w:rsid w:val="00614426"/>
    <w:rsid w:val="006158A6"/>
    <w:rsid w:val="00616766"/>
    <w:rsid w:val="00617958"/>
    <w:rsid w:val="00617E6E"/>
    <w:rsid w:val="00620CF5"/>
    <w:rsid w:val="006226BA"/>
    <w:rsid w:val="00623E5E"/>
    <w:rsid w:val="006243AE"/>
    <w:rsid w:val="006244FE"/>
    <w:rsid w:val="0062523C"/>
    <w:rsid w:val="006255D0"/>
    <w:rsid w:val="0062613F"/>
    <w:rsid w:val="00626BEB"/>
    <w:rsid w:val="00627D8B"/>
    <w:rsid w:val="00630423"/>
    <w:rsid w:val="006312D5"/>
    <w:rsid w:val="006313D0"/>
    <w:rsid w:val="006338CD"/>
    <w:rsid w:val="0063397E"/>
    <w:rsid w:val="00636878"/>
    <w:rsid w:val="0063716C"/>
    <w:rsid w:val="006379CF"/>
    <w:rsid w:val="006402B2"/>
    <w:rsid w:val="006412C7"/>
    <w:rsid w:val="00641A51"/>
    <w:rsid w:val="006426F8"/>
    <w:rsid w:val="00643242"/>
    <w:rsid w:val="00643863"/>
    <w:rsid w:val="00644327"/>
    <w:rsid w:val="00644AEC"/>
    <w:rsid w:val="00645341"/>
    <w:rsid w:val="00645427"/>
    <w:rsid w:val="00646B42"/>
    <w:rsid w:val="006470AB"/>
    <w:rsid w:val="00647D8E"/>
    <w:rsid w:val="0065123F"/>
    <w:rsid w:val="00651502"/>
    <w:rsid w:val="0065188D"/>
    <w:rsid w:val="00652BAA"/>
    <w:rsid w:val="006548BD"/>
    <w:rsid w:val="00655532"/>
    <w:rsid w:val="006556DE"/>
    <w:rsid w:val="006562CA"/>
    <w:rsid w:val="0065663F"/>
    <w:rsid w:val="006569FF"/>
    <w:rsid w:val="00656E6B"/>
    <w:rsid w:val="006570C2"/>
    <w:rsid w:val="00657EA6"/>
    <w:rsid w:val="00662172"/>
    <w:rsid w:val="006635EB"/>
    <w:rsid w:val="006641F4"/>
    <w:rsid w:val="006642AA"/>
    <w:rsid w:val="00664AA9"/>
    <w:rsid w:val="00667F83"/>
    <w:rsid w:val="00670575"/>
    <w:rsid w:val="00672F5D"/>
    <w:rsid w:val="00676A17"/>
    <w:rsid w:val="00677C7B"/>
    <w:rsid w:val="00680887"/>
    <w:rsid w:val="006818AF"/>
    <w:rsid w:val="00681977"/>
    <w:rsid w:val="006819EB"/>
    <w:rsid w:val="00681F83"/>
    <w:rsid w:val="006827FB"/>
    <w:rsid w:val="00683420"/>
    <w:rsid w:val="0068442E"/>
    <w:rsid w:val="006844DA"/>
    <w:rsid w:val="00690706"/>
    <w:rsid w:val="00690B63"/>
    <w:rsid w:val="006922F2"/>
    <w:rsid w:val="006930B5"/>
    <w:rsid w:val="0069583F"/>
    <w:rsid w:val="00697841"/>
    <w:rsid w:val="006A0197"/>
    <w:rsid w:val="006A0FF9"/>
    <w:rsid w:val="006A19E3"/>
    <w:rsid w:val="006A2A6C"/>
    <w:rsid w:val="006A39A1"/>
    <w:rsid w:val="006A4848"/>
    <w:rsid w:val="006A531E"/>
    <w:rsid w:val="006A58DD"/>
    <w:rsid w:val="006A5D8C"/>
    <w:rsid w:val="006A7CF8"/>
    <w:rsid w:val="006A7F38"/>
    <w:rsid w:val="006B2061"/>
    <w:rsid w:val="006B2958"/>
    <w:rsid w:val="006B2F3F"/>
    <w:rsid w:val="006B31A2"/>
    <w:rsid w:val="006B4A12"/>
    <w:rsid w:val="006B5A68"/>
    <w:rsid w:val="006B6A1D"/>
    <w:rsid w:val="006B7493"/>
    <w:rsid w:val="006B77F5"/>
    <w:rsid w:val="006B78D9"/>
    <w:rsid w:val="006B7BF5"/>
    <w:rsid w:val="006C0D5D"/>
    <w:rsid w:val="006C10FE"/>
    <w:rsid w:val="006C36F8"/>
    <w:rsid w:val="006C6155"/>
    <w:rsid w:val="006D1561"/>
    <w:rsid w:val="006D33EA"/>
    <w:rsid w:val="006D3A71"/>
    <w:rsid w:val="006D3EB9"/>
    <w:rsid w:val="006D544D"/>
    <w:rsid w:val="006D5D35"/>
    <w:rsid w:val="006D5D43"/>
    <w:rsid w:val="006D5EF0"/>
    <w:rsid w:val="006D7BDD"/>
    <w:rsid w:val="006E0C1C"/>
    <w:rsid w:val="006E1A1A"/>
    <w:rsid w:val="006E1BF9"/>
    <w:rsid w:val="006E1E0E"/>
    <w:rsid w:val="006E2532"/>
    <w:rsid w:val="006E2AE2"/>
    <w:rsid w:val="006E3036"/>
    <w:rsid w:val="006E341F"/>
    <w:rsid w:val="006E554C"/>
    <w:rsid w:val="006E57E7"/>
    <w:rsid w:val="006E59FB"/>
    <w:rsid w:val="006E5A3E"/>
    <w:rsid w:val="006E6B83"/>
    <w:rsid w:val="006E6F2E"/>
    <w:rsid w:val="006E78B7"/>
    <w:rsid w:val="006F2283"/>
    <w:rsid w:val="006F2498"/>
    <w:rsid w:val="006F26A7"/>
    <w:rsid w:val="006F2738"/>
    <w:rsid w:val="006F2DC1"/>
    <w:rsid w:val="006F3940"/>
    <w:rsid w:val="006F4732"/>
    <w:rsid w:val="006F4C82"/>
    <w:rsid w:val="006F4E7B"/>
    <w:rsid w:val="006F52F5"/>
    <w:rsid w:val="006F7475"/>
    <w:rsid w:val="006F7989"/>
    <w:rsid w:val="007017C0"/>
    <w:rsid w:val="00701AB9"/>
    <w:rsid w:val="00701BF0"/>
    <w:rsid w:val="00703EAA"/>
    <w:rsid w:val="00704A85"/>
    <w:rsid w:val="00704ABA"/>
    <w:rsid w:val="007066C3"/>
    <w:rsid w:val="00710B94"/>
    <w:rsid w:val="007120E3"/>
    <w:rsid w:val="00714D0E"/>
    <w:rsid w:val="00714F24"/>
    <w:rsid w:val="00716A85"/>
    <w:rsid w:val="00716B69"/>
    <w:rsid w:val="0071784B"/>
    <w:rsid w:val="00720732"/>
    <w:rsid w:val="00720FFF"/>
    <w:rsid w:val="007224A0"/>
    <w:rsid w:val="0072324B"/>
    <w:rsid w:val="007237C4"/>
    <w:rsid w:val="007252AA"/>
    <w:rsid w:val="00725463"/>
    <w:rsid w:val="00725BF6"/>
    <w:rsid w:val="00725DC2"/>
    <w:rsid w:val="00726593"/>
    <w:rsid w:val="007278EB"/>
    <w:rsid w:val="007309FB"/>
    <w:rsid w:val="007318FF"/>
    <w:rsid w:val="007329F9"/>
    <w:rsid w:val="00734495"/>
    <w:rsid w:val="0073593C"/>
    <w:rsid w:val="007362C5"/>
    <w:rsid w:val="00736E37"/>
    <w:rsid w:val="00736E61"/>
    <w:rsid w:val="00742321"/>
    <w:rsid w:val="007424E3"/>
    <w:rsid w:val="00742D72"/>
    <w:rsid w:val="00743627"/>
    <w:rsid w:val="00743974"/>
    <w:rsid w:val="00745A73"/>
    <w:rsid w:val="00745B2B"/>
    <w:rsid w:val="00746C73"/>
    <w:rsid w:val="00747E76"/>
    <w:rsid w:val="00750441"/>
    <w:rsid w:val="00753F23"/>
    <w:rsid w:val="00754D02"/>
    <w:rsid w:val="00754F5E"/>
    <w:rsid w:val="00757B50"/>
    <w:rsid w:val="007609B7"/>
    <w:rsid w:val="0076240A"/>
    <w:rsid w:val="0076244A"/>
    <w:rsid w:val="00762BA0"/>
    <w:rsid w:val="00764194"/>
    <w:rsid w:val="00764C48"/>
    <w:rsid w:val="007654A6"/>
    <w:rsid w:val="00766697"/>
    <w:rsid w:val="00766AEC"/>
    <w:rsid w:val="0076795A"/>
    <w:rsid w:val="00767EE2"/>
    <w:rsid w:val="007714BD"/>
    <w:rsid w:val="00771A04"/>
    <w:rsid w:val="00772661"/>
    <w:rsid w:val="00773290"/>
    <w:rsid w:val="00773C68"/>
    <w:rsid w:val="007743AF"/>
    <w:rsid w:val="00774C67"/>
    <w:rsid w:val="00775078"/>
    <w:rsid w:val="00775A2A"/>
    <w:rsid w:val="00780A9F"/>
    <w:rsid w:val="0078190E"/>
    <w:rsid w:val="007839DA"/>
    <w:rsid w:val="00784457"/>
    <w:rsid w:val="007851DF"/>
    <w:rsid w:val="00786518"/>
    <w:rsid w:val="007903A8"/>
    <w:rsid w:val="00790D95"/>
    <w:rsid w:val="00791EA3"/>
    <w:rsid w:val="00792C5E"/>
    <w:rsid w:val="00794DB9"/>
    <w:rsid w:val="007976B9"/>
    <w:rsid w:val="00797848"/>
    <w:rsid w:val="00797ACE"/>
    <w:rsid w:val="007A110B"/>
    <w:rsid w:val="007A1DA4"/>
    <w:rsid w:val="007A42AD"/>
    <w:rsid w:val="007A6781"/>
    <w:rsid w:val="007A6870"/>
    <w:rsid w:val="007B041D"/>
    <w:rsid w:val="007B3891"/>
    <w:rsid w:val="007B3CF9"/>
    <w:rsid w:val="007B5A8E"/>
    <w:rsid w:val="007B7BF5"/>
    <w:rsid w:val="007B7C71"/>
    <w:rsid w:val="007C0E9C"/>
    <w:rsid w:val="007C2221"/>
    <w:rsid w:val="007C297A"/>
    <w:rsid w:val="007C3742"/>
    <w:rsid w:val="007C3A04"/>
    <w:rsid w:val="007C454C"/>
    <w:rsid w:val="007C6654"/>
    <w:rsid w:val="007C6E00"/>
    <w:rsid w:val="007C7362"/>
    <w:rsid w:val="007C7EAC"/>
    <w:rsid w:val="007D00AF"/>
    <w:rsid w:val="007D0BA7"/>
    <w:rsid w:val="007D3647"/>
    <w:rsid w:val="007D3919"/>
    <w:rsid w:val="007D3AEA"/>
    <w:rsid w:val="007D508B"/>
    <w:rsid w:val="007D529A"/>
    <w:rsid w:val="007D58F9"/>
    <w:rsid w:val="007D5A8B"/>
    <w:rsid w:val="007D5AC7"/>
    <w:rsid w:val="007D798B"/>
    <w:rsid w:val="007D7D3D"/>
    <w:rsid w:val="007D7F16"/>
    <w:rsid w:val="007E1642"/>
    <w:rsid w:val="007E2094"/>
    <w:rsid w:val="007E32A7"/>
    <w:rsid w:val="007E3550"/>
    <w:rsid w:val="007E3587"/>
    <w:rsid w:val="007E4A78"/>
    <w:rsid w:val="007E56CC"/>
    <w:rsid w:val="007E6E2F"/>
    <w:rsid w:val="007E7922"/>
    <w:rsid w:val="007F0B98"/>
    <w:rsid w:val="007F0E82"/>
    <w:rsid w:val="007F1BA5"/>
    <w:rsid w:val="007F25E2"/>
    <w:rsid w:val="007F3476"/>
    <w:rsid w:val="007F384C"/>
    <w:rsid w:val="007F479E"/>
    <w:rsid w:val="007F5BE9"/>
    <w:rsid w:val="007F6174"/>
    <w:rsid w:val="007F6A5E"/>
    <w:rsid w:val="007F7781"/>
    <w:rsid w:val="007F7F2D"/>
    <w:rsid w:val="008015DA"/>
    <w:rsid w:val="0080290C"/>
    <w:rsid w:val="00806DCE"/>
    <w:rsid w:val="008101A4"/>
    <w:rsid w:val="008103FA"/>
    <w:rsid w:val="0081071A"/>
    <w:rsid w:val="00810A76"/>
    <w:rsid w:val="0081424A"/>
    <w:rsid w:val="00814617"/>
    <w:rsid w:val="008156B3"/>
    <w:rsid w:val="00817034"/>
    <w:rsid w:val="0082393C"/>
    <w:rsid w:val="0082488F"/>
    <w:rsid w:val="00825A2A"/>
    <w:rsid w:val="00827C1B"/>
    <w:rsid w:val="00833527"/>
    <w:rsid w:val="00833AAF"/>
    <w:rsid w:val="00833D7C"/>
    <w:rsid w:val="0083484E"/>
    <w:rsid w:val="00835D5E"/>
    <w:rsid w:val="00836D5D"/>
    <w:rsid w:val="00837640"/>
    <w:rsid w:val="0084009C"/>
    <w:rsid w:val="00842299"/>
    <w:rsid w:val="008424F6"/>
    <w:rsid w:val="0084308D"/>
    <w:rsid w:val="00843844"/>
    <w:rsid w:val="00843EAB"/>
    <w:rsid w:val="0084427B"/>
    <w:rsid w:val="008468AB"/>
    <w:rsid w:val="00847627"/>
    <w:rsid w:val="00850C6C"/>
    <w:rsid w:val="00850C6D"/>
    <w:rsid w:val="0085141D"/>
    <w:rsid w:val="008526D5"/>
    <w:rsid w:val="00854E34"/>
    <w:rsid w:val="00855CA9"/>
    <w:rsid w:val="00856041"/>
    <w:rsid w:val="008611BC"/>
    <w:rsid w:val="00861788"/>
    <w:rsid w:val="008617CF"/>
    <w:rsid w:val="00863C3D"/>
    <w:rsid w:val="00865F21"/>
    <w:rsid w:val="00866198"/>
    <w:rsid w:val="0086659C"/>
    <w:rsid w:val="008666DE"/>
    <w:rsid w:val="00872814"/>
    <w:rsid w:val="008749B7"/>
    <w:rsid w:val="00875F54"/>
    <w:rsid w:val="00881A42"/>
    <w:rsid w:val="0088365B"/>
    <w:rsid w:val="008840EB"/>
    <w:rsid w:val="0088459F"/>
    <w:rsid w:val="00884663"/>
    <w:rsid w:val="00884AF7"/>
    <w:rsid w:val="00884EC1"/>
    <w:rsid w:val="00885A16"/>
    <w:rsid w:val="00886555"/>
    <w:rsid w:val="0088656A"/>
    <w:rsid w:val="0088711E"/>
    <w:rsid w:val="0089236D"/>
    <w:rsid w:val="00894CD2"/>
    <w:rsid w:val="00897CFE"/>
    <w:rsid w:val="008A0BAA"/>
    <w:rsid w:val="008A4741"/>
    <w:rsid w:val="008A622B"/>
    <w:rsid w:val="008A6D44"/>
    <w:rsid w:val="008A7A19"/>
    <w:rsid w:val="008B0EDC"/>
    <w:rsid w:val="008B17FD"/>
    <w:rsid w:val="008B362B"/>
    <w:rsid w:val="008B3CF6"/>
    <w:rsid w:val="008B4946"/>
    <w:rsid w:val="008B5A54"/>
    <w:rsid w:val="008B5BCE"/>
    <w:rsid w:val="008B6124"/>
    <w:rsid w:val="008B751A"/>
    <w:rsid w:val="008C01F8"/>
    <w:rsid w:val="008C13C5"/>
    <w:rsid w:val="008C14AB"/>
    <w:rsid w:val="008C1952"/>
    <w:rsid w:val="008C23C1"/>
    <w:rsid w:val="008C2E2D"/>
    <w:rsid w:val="008C339C"/>
    <w:rsid w:val="008C48B4"/>
    <w:rsid w:val="008C49FB"/>
    <w:rsid w:val="008C5AD3"/>
    <w:rsid w:val="008C5B8F"/>
    <w:rsid w:val="008D3179"/>
    <w:rsid w:val="008D4EC1"/>
    <w:rsid w:val="008D4EE3"/>
    <w:rsid w:val="008D7108"/>
    <w:rsid w:val="008D74C5"/>
    <w:rsid w:val="008D7D68"/>
    <w:rsid w:val="008E0791"/>
    <w:rsid w:val="008E1CA3"/>
    <w:rsid w:val="008E6C28"/>
    <w:rsid w:val="008E6ED3"/>
    <w:rsid w:val="008F0E47"/>
    <w:rsid w:val="008F1416"/>
    <w:rsid w:val="008F1DEF"/>
    <w:rsid w:val="008F5C13"/>
    <w:rsid w:val="008F5C6F"/>
    <w:rsid w:val="009025DC"/>
    <w:rsid w:val="00902994"/>
    <w:rsid w:val="00902CF3"/>
    <w:rsid w:val="00903839"/>
    <w:rsid w:val="00903C87"/>
    <w:rsid w:val="009041C6"/>
    <w:rsid w:val="00905807"/>
    <w:rsid w:val="00905CF8"/>
    <w:rsid w:val="0090634B"/>
    <w:rsid w:val="00907190"/>
    <w:rsid w:val="00911082"/>
    <w:rsid w:val="00911351"/>
    <w:rsid w:val="00913626"/>
    <w:rsid w:val="009136ED"/>
    <w:rsid w:val="009142B8"/>
    <w:rsid w:val="00914615"/>
    <w:rsid w:val="00914CEC"/>
    <w:rsid w:val="00915BCD"/>
    <w:rsid w:val="00916119"/>
    <w:rsid w:val="00916B53"/>
    <w:rsid w:val="00917D75"/>
    <w:rsid w:val="00920698"/>
    <w:rsid w:val="0092139B"/>
    <w:rsid w:val="00921D19"/>
    <w:rsid w:val="00923105"/>
    <w:rsid w:val="00923AF6"/>
    <w:rsid w:val="00926A59"/>
    <w:rsid w:val="009271D9"/>
    <w:rsid w:val="009324FD"/>
    <w:rsid w:val="00936FFB"/>
    <w:rsid w:val="009377DA"/>
    <w:rsid w:val="00937DCE"/>
    <w:rsid w:val="00937E63"/>
    <w:rsid w:val="00940080"/>
    <w:rsid w:val="00941E29"/>
    <w:rsid w:val="00942B33"/>
    <w:rsid w:val="0094310C"/>
    <w:rsid w:val="00945192"/>
    <w:rsid w:val="009457BB"/>
    <w:rsid w:val="00945D30"/>
    <w:rsid w:val="00947030"/>
    <w:rsid w:val="00950B4E"/>
    <w:rsid w:val="009513F3"/>
    <w:rsid w:val="00955188"/>
    <w:rsid w:val="0095532F"/>
    <w:rsid w:val="00955B4F"/>
    <w:rsid w:val="00956426"/>
    <w:rsid w:val="009567A2"/>
    <w:rsid w:val="0095717D"/>
    <w:rsid w:val="00960F2C"/>
    <w:rsid w:val="009619B4"/>
    <w:rsid w:val="0096225B"/>
    <w:rsid w:val="00962C53"/>
    <w:rsid w:val="00962EC1"/>
    <w:rsid w:val="00964063"/>
    <w:rsid w:val="00966658"/>
    <w:rsid w:val="009672A3"/>
    <w:rsid w:val="00970974"/>
    <w:rsid w:val="00971AEA"/>
    <w:rsid w:val="00972636"/>
    <w:rsid w:val="0097290A"/>
    <w:rsid w:val="00975233"/>
    <w:rsid w:val="00975321"/>
    <w:rsid w:val="00976217"/>
    <w:rsid w:val="0097631A"/>
    <w:rsid w:val="009769E3"/>
    <w:rsid w:val="00977558"/>
    <w:rsid w:val="00981839"/>
    <w:rsid w:val="00981D22"/>
    <w:rsid w:val="00981E36"/>
    <w:rsid w:val="00982C1D"/>
    <w:rsid w:val="009834F9"/>
    <w:rsid w:val="00987369"/>
    <w:rsid w:val="00987C07"/>
    <w:rsid w:val="0099022A"/>
    <w:rsid w:val="00990733"/>
    <w:rsid w:val="00990746"/>
    <w:rsid w:val="00991526"/>
    <w:rsid w:val="00991DAF"/>
    <w:rsid w:val="00994215"/>
    <w:rsid w:val="00995531"/>
    <w:rsid w:val="00996656"/>
    <w:rsid w:val="009A0030"/>
    <w:rsid w:val="009A0304"/>
    <w:rsid w:val="009A0499"/>
    <w:rsid w:val="009A13AF"/>
    <w:rsid w:val="009A2B39"/>
    <w:rsid w:val="009A3699"/>
    <w:rsid w:val="009A50FB"/>
    <w:rsid w:val="009A5C36"/>
    <w:rsid w:val="009B03DC"/>
    <w:rsid w:val="009B0796"/>
    <w:rsid w:val="009B0BB7"/>
    <w:rsid w:val="009B163F"/>
    <w:rsid w:val="009B2B86"/>
    <w:rsid w:val="009B3AE6"/>
    <w:rsid w:val="009B4E67"/>
    <w:rsid w:val="009B52D7"/>
    <w:rsid w:val="009B56E0"/>
    <w:rsid w:val="009B57B8"/>
    <w:rsid w:val="009B5A76"/>
    <w:rsid w:val="009C27AA"/>
    <w:rsid w:val="009C3FCA"/>
    <w:rsid w:val="009C4DD4"/>
    <w:rsid w:val="009C5A78"/>
    <w:rsid w:val="009C7437"/>
    <w:rsid w:val="009C748A"/>
    <w:rsid w:val="009C7B22"/>
    <w:rsid w:val="009D1334"/>
    <w:rsid w:val="009D232B"/>
    <w:rsid w:val="009D3010"/>
    <w:rsid w:val="009D47AD"/>
    <w:rsid w:val="009D698B"/>
    <w:rsid w:val="009D784E"/>
    <w:rsid w:val="009E11E2"/>
    <w:rsid w:val="009E1DAA"/>
    <w:rsid w:val="009E3291"/>
    <w:rsid w:val="009E40B8"/>
    <w:rsid w:val="009E441A"/>
    <w:rsid w:val="009E6ECE"/>
    <w:rsid w:val="009F0312"/>
    <w:rsid w:val="009F2792"/>
    <w:rsid w:val="009F40DB"/>
    <w:rsid w:val="009F442E"/>
    <w:rsid w:val="009F4C8D"/>
    <w:rsid w:val="009F5C3E"/>
    <w:rsid w:val="009F5CB0"/>
    <w:rsid w:val="009F6A6A"/>
    <w:rsid w:val="009F6C06"/>
    <w:rsid w:val="009F706F"/>
    <w:rsid w:val="009F74C2"/>
    <w:rsid w:val="00A00780"/>
    <w:rsid w:val="00A007EA"/>
    <w:rsid w:val="00A00CA0"/>
    <w:rsid w:val="00A00DCE"/>
    <w:rsid w:val="00A022D8"/>
    <w:rsid w:val="00A14B9F"/>
    <w:rsid w:val="00A15838"/>
    <w:rsid w:val="00A16C30"/>
    <w:rsid w:val="00A1782A"/>
    <w:rsid w:val="00A17904"/>
    <w:rsid w:val="00A206E4"/>
    <w:rsid w:val="00A22871"/>
    <w:rsid w:val="00A22C2A"/>
    <w:rsid w:val="00A2364A"/>
    <w:rsid w:val="00A23F7A"/>
    <w:rsid w:val="00A2587A"/>
    <w:rsid w:val="00A26D08"/>
    <w:rsid w:val="00A2716B"/>
    <w:rsid w:val="00A3264B"/>
    <w:rsid w:val="00A33B6A"/>
    <w:rsid w:val="00A346AB"/>
    <w:rsid w:val="00A373E8"/>
    <w:rsid w:val="00A4022C"/>
    <w:rsid w:val="00A40DC5"/>
    <w:rsid w:val="00A418FE"/>
    <w:rsid w:val="00A42E52"/>
    <w:rsid w:val="00A46156"/>
    <w:rsid w:val="00A46DAF"/>
    <w:rsid w:val="00A50B0D"/>
    <w:rsid w:val="00A51E58"/>
    <w:rsid w:val="00A52DD8"/>
    <w:rsid w:val="00A5360C"/>
    <w:rsid w:val="00A53A60"/>
    <w:rsid w:val="00A53DA4"/>
    <w:rsid w:val="00A53E4E"/>
    <w:rsid w:val="00A54316"/>
    <w:rsid w:val="00A54676"/>
    <w:rsid w:val="00A546E3"/>
    <w:rsid w:val="00A55E60"/>
    <w:rsid w:val="00A5606C"/>
    <w:rsid w:val="00A56CEE"/>
    <w:rsid w:val="00A578F5"/>
    <w:rsid w:val="00A6033C"/>
    <w:rsid w:val="00A62109"/>
    <w:rsid w:val="00A6236C"/>
    <w:rsid w:val="00A63390"/>
    <w:rsid w:val="00A6479F"/>
    <w:rsid w:val="00A64BA9"/>
    <w:rsid w:val="00A64BF6"/>
    <w:rsid w:val="00A64C73"/>
    <w:rsid w:val="00A661DC"/>
    <w:rsid w:val="00A67FBB"/>
    <w:rsid w:val="00A73E00"/>
    <w:rsid w:val="00A73F94"/>
    <w:rsid w:val="00A75F10"/>
    <w:rsid w:val="00A764E5"/>
    <w:rsid w:val="00A77EB0"/>
    <w:rsid w:val="00A80291"/>
    <w:rsid w:val="00A80BDE"/>
    <w:rsid w:val="00A81179"/>
    <w:rsid w:val="00A81D16"/>
    <w:rsid w:val="00A826C3"/>
    <w:rsid w:val="00A83FA5"/>
    <w:rsid w:val="00A8450A"/>
    <w:rsid w:val="00A85685"/>
    <w:rsid w:val="00A861F7"/>
    <w:rsid w:val="00A86993"/>
    <w:rsid w:val="00A87C78"/>
    <w:rsid w:val="00A91C09"/>
    <w:rsid w:val="00A92171"/>
    <w:rsid w:val="00A9275D"/>
    <w:rsid w:val="00A94751"/>
    <w:rsid w:val="00A95892"/>
    <w:rsid w:val="00A97B2C"/>
    <w:rsid w:val="00AA05E3"/>
    <w:rsid w:val="00AA1DF5"/>
    <w:rsid w:val="00AA2121"/>
    <w:rsid w:val="00AA344A"/>
    <w:rsid w:val="00AA3B8C"/>
    <w:rsid w:val="00AA4B58"/>
    <w:rsid w:val="00AA5E4F"/>
    <w:rsid w:val="00AA600B"/>
    <w:rsid w:val="00AA697C"/>
    <w:rsid w:val="00AA6E97"/>
    <w:rsid w:val="00AB178D"/>
    <w:rsid w:val="00AB17A0"/>
    <w:rsid w:val="00AB34F5"/>
    <w:rsid w:val="00AB43BA"/>
    <w:rsid w:val="00AB7E2D"/>
    <w:rsid w:val="00AC077A"/>
    <w:rsid w:val="00AC0EB0"/>
    <w:rsid w:val="00AC16E9"/>
    <w:rsid w:val="00AC1C28"/>
    <w:rsid w:val="00AC2A9E"/>
    <w:rsid w:val="00AC2C7E"/>
    <w:rsid w:val="00AC2E46"/>
    <w:rsid w:val="00AC3095"/>
    <w:rsid w:val="00AC3435"/>
    <w:rsid w:val="00AC3636"/>
    <w:rsid w:val="00AC3E64"/>
    <w:rsid w:val="00AC6B3B"/>
    <w:rsid w:val="00AC74F3"/>
    <w:rsid w:val="00AC7A0A"/>
    <w:rsid w:val="00AD20DC"/>
    <w:rsid w:val="00AD2BCB"/>
    <w:rsid w:val="00AD32DB"/>
    <w:rsid w:val="00AD3450"/>
    <w:rsid w:val="00AD3909"/>
    <w:rsid w:val="00AD3DF6"/>
    <w:rsid w:val="00AD53E9"/>
    <w:rsid w:val="00AD718C"/>
    <w:rsid w:val="00AE06FF"/>
    <w:rsid w:val="00AE0FA0"/>
    <w:rsid w:val="00AE23BB"/>
    <w:rsid w:val="00AE3B56"/>
    <w:rsid w:val="00AE4412"/>
    <w:rsid w:val="00AE6679"/>
    <w:rsid w:val="00AE6867"/>
    <w:rsid w:val="00AE6DC7"/>
    <w:rsid w:val="00AE70B6"/>
    <w:rsid w:val="00AF0C9D"/>
    <w:rsid w:val="00AF2B52"/>
    <w:rsid w:val="00AF3D4F"/>
    <w:rsid w:val="00AF4092"/>
    <w:rsid w:val="00B0093E"/>
    <w:rsid w:val="00B026D6"/>
    <w:rsid w:val="00B029B3"/>
    <w:rsid w:val="00B037CE"/>
    <w:rsid w:val="00B055DE"/>
    <w:rsid w:val="00B059C0"/>
    <w:rsid w:val="00B05E33"/>
    <w:rsid w:val="00B0612E"/>
    <w:rsid w:val="00B1038A"/>
    <w:rsid w:val="00B10BFC"/>
    <w:rsid w:val="00B115B7"/>
    <w:rsid w:val="00B12B5A"/>
    <w:rsid w:val="00B138B6"/>
    <w:rsid w:val="00B13ACF"/>
    <w:rsid w:val="00B15544"/>
    <w:rsid w:val="00B15981"/>
    <w:rsid w:val="00B159E2"/>
    <w:rsid w:val="00B1786F"/>
    <w:rsid w:val="00B17EE9"/>
    <w:rsid w:val="00B22649"/>
    <w:rsid w:val="00B23770"/>
    <w:rsid w:val="00B24A97"/>
    <w:rsid w:val="00B25719"/>
    <w:rsid w:val="00B25BA1"/>
    <w:rsid w:val="00B25C18"/>
    <w:rsid w:val="00B25DE0"/>
    <w:rsid w:val="00B27731"/>
    <w:rsid w:val="00B317B1"/>
    <w:rsid w:val="00B31AEC"/>
    <w:rsid w:val="00B324EE"/>
    <w:rsid w:val="00B336A5"/>
    <w:rsid w:val="00B34B6C"/>
    <w:rsid w:val="00B35532"/>
    <w:rsid w:val="00B357BE"/>
    <w:rsid w:val="00B41A47"/>
    <w:rsid w:val="00B4255C"/>
    <w:rsid w:val="00B43279"/>
    <w:rsid w:val="00B436ED"/>
    <w:rsid w:val="00B44018"/>
    <w:rsid w:val="00B44FE7"/>
    <w:rsid w:val="00B47685"/>
    <w:rsid w:val="00B47893"/>
    <w:rsid w:val="00B47934"/>
    <w:rsid w:val="00B47B54"/>
    <w:rsid w:val="00B515EC"/>
    <w:rsid w:val="00B519E7"/>
    <w:rsid w:val="00B51C49"/>
    <w:rsid w:val="00B520B6"/>
    <w:rsid w:val="00B52DA6"/>
    <w:rsid w:val="00B532E4"/>
    <w:rsid w:val="00B53677"/>
    <w:rsid w:val="00B5519D"/>
    <w:rsid w:val="00B55CD5"/>
    <w:rsid w:val="00B56229"/>
    <w:rsid w:val="00B576FA"/>
    <w:rsid w:val="00B57D3B"/>
    <w:rsid w:val="00B6046F"/>
    <w:rsid w:val="00B60E4F"/>
    <w:rsid w:val="00B610A1"/>
    <w:rsid w:val="00B6129E"/>
    <w:rsid w:val="00B63E0E"/>
    <w:rsid w:val="00B64E61"/>
    <w:rsid w:val="00B650EF"/>
    <w:rsid w:val="00B669A0"/>
    <w:rsid w:val="00B66C4E"/>
    <w:rsid w:val="00B700E9"/>
    <w:rsid w:val="00B70B21"/>
    <w:rsid w:val="00B713B6"/>
    <w:rsid w:val="00B7171A"/>
    <w:rsid w:val="00B75826"/>
    <w:rsid w:val="00B75876"/>
    <w:rsid w:val="00B76790"/>
    <w:rsid w:val="00B7729B"/>
    <w:rsid w:val="00B77AE5"/>
    <w:rsid w:val="00B77E3B"/>
    <w:rsid w:val="00B80C40"/>
    <w:rsid w:val="00B83074"/>
    <w:rsid w:val="00B8339D"/>
    <w:rsid w:val="00B855F0"/>
    <w:rsid w:val="00B85CA7"/>
    <w:rsid w:val="00B908A4"/>
    <w:rsid w:val="00B91584"/>
    <w:rsid w:val="00B91B8B"/>
    <w:rsid w:val="00B92612"/>
    <w:rsid w:val="00B92774"/>
    <w:rsid w:val="00B93BF4"/>
    <w:rsid w:val="00B94877"/>
    <w:rsid w:val="00B94BE8"/>
    <w:rsid w:val="00B95533"/>
    <w:rsid w:val="00B95B1C"/>
    <w:rsid w:val="00B95E6F"/>
    <w:rsid w:val="00B95F2C"/>
    <w:rsid w:val="00BA15EC"/>
    <w:rsid w:val="00BA165A"/>
    <w:rsid w:val="00BA2CB4"/>
    <w:rsid w:val="00BA36C3"/>
    <w:rsid w:val="00BA4705"/>
    <w:rsid w:val="00BA5441"/>
    <w:rsid w:val="00BA78DA"/>
    <w:rsid w:val="00BA7A24"/>
    <w:rsid w:val="00BB0430"/>
    <w:rsid w:val="00BB31F8"/>
    <w:rsid w:val="00BB473F"/>
    <w:rsid w:val="00BB4A29"/>
    <w:rsid w:val="00BC051B"/>
    <w:rsid w:val="00BC128E"/>
    <w:rsid w:val="00BC29DC"/>
    <w:rsid w:val="00BC4EBC"/>
    <w:rsid w:val="00BC5008"/>
    <w:rsid w:val="00BC505C"/>
    <w:rsid w:val="00BC6CC9"/>
    <w:rsid w:val="00BC6CF1"/>
    <w:rsid w:val="00BC7699"/>
    <w:rsid w:val="00BD0961"/>
    <w:rsid w:val="00BD105A"/>
    <w:rsid w:val="00BD1076"/>
    <w:rsid w:val="00BD1231"/>
    <w:rsid w:val="00BD3B31"/>
    <w:rsid w:val="00BD718F"/>
    <w:rsid w:val="00BE04C3"/>
    <w:rsid w:val="00BE32BB"/>
    <w:rsid w:val="00BE49EC"/>
    <w:rsid w:val="00BE5515"/>
    <w:rsid w:val="00BE6DAA"/>
    <w:rsid w:val="00BE6E88"/>
    <w:rsid w:val="00BF02C3"/>
    <w:rsid w:val="00BF060B"/>
    <w:rsid w:val="00BF0A67"/>
    <w:rsid w:val="00BF0B68"/>
    <w:rsid w:val="00BF569E"/>
    <w:rsid w:val="00BF5FEF"/>
    <w:rsid w:val="00BF6BA7"/>
    <w:rsid w:val="00BF7CD2"/>
    <w:rsid w:val="00C004E7"/>
    <w:rsid w:val="00C03D67"/>
    <w:rsid w:val="00C060FC"/>
    <w:rsid w:val="00C073C1"/>
    <w:rsid w:val="00C101C6"/>
    <w:rsid w:val="00C103AD"/>
    <w:rsid w:val="00C10B72"/>
    <w:rsid w:val="00C11035"/>
    <w:rsid w:val="00C139AB"/>
    <w:rsid w:val="00C150D5"/>
    <w:rsid w:val="00C15ED3"/>
    <w:rsid w:val="00C16EA1"/>
    <w:rsid w:val="00C171A5"/>
    <w:rsid w:val="00C203AA"/>
    <w:rsid w:val="00C224D2"/>
    <w:rsid w:val="00C22AE5"/>
    <w:rsid w:val="00C236C1"/>
    <w:rsid w:val="00C236F0"/>
    <w:rsid w:val="00C2477D"/>
    <w:rsid w:val="00C24C4A"/>
    <w:rsid w:val="00C25A2C"/>
    <w:rsid w:val="00C263D7"/>
    <w:rsid w:val="00C30022"/>
    <w:rsid w:val="00C30300"/>
    <w:rsid w:val="00C30391"/>
    <w:rsid w:val="00C3241E"/>
    <w:rsid w:val="00C357DF"/>
    <w:rsid w:val="00C37CA5"/>
    <w:rsid w:val="00C42FF5"/>
    <w:rsid w:val="00C46563"/>
    <w:rsid w:val="00C50C33"/>
    <w:rsid w:val="00C5331C"/>
    <w:rsid w:val="00C53D9B"/>
    <w:rsid w:val="00C54E70"/>
    <w:rsid w:val="00C55932"/>
    <w:rsid w:val="00C55E75"/>
    <w:rsid w:val="00C57FD1"/>
    <w:rsid w:val="00C60E30"/>
    <w:rsid w:val="00C61A42"/>
    <w:rsid w:val="00C62AD5"/>
    <w:rsid w:val="00C63BA6"/>
    <w:rsid w:val="00C63C9B"/>
    <w:rsid w:val="00C647B5"/>
    <w:rsid w:val="00C651EE"/>
    <w:rsid w:val="00C66B7E"/>
    <w:rsid w:val="00C70205"/>
    <w:rsid w:val="00C70883"/>
    <w:rsid w:val="00C70F50"/>
    <w:rsid w:val="00C7114B"/>
    <w:rsid w:val="00C72059"/>
    <w:rsid w:val="00C721AC"/>
    <w:rsid w:val="00C733D0"/>
    <w:rsid w:val="00C75A2A"/>
    <w:rsid w:val="00C76553"/>
    <w:rsid w:val="00C82E46"/>
    <w:rsid w:val="00C85041"/>
    <w:rsid w:val="00C85391"/>
    <w:rsid w:val="00C86AAF"/>
    <w:rsid w:val="00C875D7"/>
    <w:rsid w:val="00C878B5"/>
    <w:rsid w:val="00C913B3"/>
    <w:rsid w:val="00C92BFE"/>
    <w:rsid w:val="00C94F10"/>
    <w:rsid w:val="00C95B3D"/>
    <w:rsid w:val="00C95DD6"/>
    <w:rsid w:val="00CA0701"/>
    <w:rsid w:val="00CA0AE7"/>
    <w:rsid w:val="00CA324C"/>
    <w:rsid w:val="00CA3304"/>
    <w:rsid w:val="00CA47E1"/>
    <w:rsid w:val="00CA4F8B"/>
    <w:rsid w:val="00CA5AB2"/>
    <w:rsid w:val="00CA6159"/>
    <w:rsid w:val="00CA6579"/>
    <w:rsid w:val="00CA7B14"/>
    <w:rsid w:val="00CA7E92"/>
    <w:rsid w:val="00CA7EA5"/>
    <w:rsid w:val="00CB1B39"/>
    <w:rsid w:val="00CB1EE5"/>
    <w:rsid w:val="00CB2C41"/>
    <w:rsid w:val="00CB3FEB"/>
    <w:rsid w:val="00CB4606"/>
    <w:rsid w:val="00CB588D"/>
    <w:rsid w:val="00CB5EE2"/>
    <w:rsid w:val="00CB7610"/>
    <w:rsid w:val="00CB7686"/>
    <w:rsid w:val="00CB7A96"/>
    <w:rsid w:val="00CC06A9"/>
    <w:rsid w:val="00CC07A7"/>
    <w:rsid w:val="00CC0C4B"/>
    <w:rsid w:val="00CC42B0"/>
    <w:rsid w:val="00CC6F68"/>
    <w:rsid w:val="00CC6F9D"/>
    <w:rsid w:val="00CD0F10"/>
    <w:rsid w:val="00CD18B4"/>
    <w:rsid w:val="00CD1A70"/>
    <w:rsid w:val="00CD28D8"/>
    <w:rsid w:val="00CD478F"/>
    <w:rsid w:val="00CE0435"/>
    <w:rsid w:val="00CE1950"/>
    <w:rsid w:val="00CE2590"/>
    <w:rsid w:val="00CE4218"/>
    <w:rsid w:val="00CE4C57"/>
    <w:rsid w:val="00CE4D38"/>
    <w:rsid w:val="00CE517F"/>
    <w:rsid w:val="00CE5F46"/>
    <w:rsid w:val="00CE7CCD"/>
    <w:rsid w:val="00CF064C"/>
    <w:rsid w:val="00CF31BA"/>
    <w:rsid w:val="00CF5B12"/>
    <w:rsid w:val="00CF5F2F"/>
    <w:rsid w:val="00CF707B"/>
    <w:rsid w:val="00CF7741"/>
    <w:rsid w:val="00CF7867"/>
    <w:rsid w:val="00D00E18"/>
    <w:rsid w:val="00D011E3"/>
    <w:rsid w:val="00D02444"/>
    <w:rsid w:val="00D0394D"/>
    <w:rsid w:val="00D06733"/>
    <w:rsid w:val="00D06768"/>
    <w:rsid w:val="00D06AB8"/>
    <w:rsid w:val="00D103A5"/>
    <w:rsid w:val="00D11C20"/>
    <w:rsid w:val="00D12453"/>
    <w:rsid w:val="00D124D0"/>
    <w:rsid w:val="00D12A42"/>
    <w:rsid w:val="00D12DB0"/>
    <w:rsid w:val="00D15BBB"/>
    <w:rsid w:val="00D15E2E"/>
    <w:rsid w:val="00D1791C"/>
    <w:rsid w:val="00D2003A"/>
    <w:rsid w:val="00D20612"/>
    <w:rsid w:val="00D207FA"/>
    <w:rsid w:val="00D24F07"/>
    <w:rsid w:val="00D26E40"/>
    <w:rsid w:val="00D3038C"/>
    <w:rsid w:val="00D30532"/>
    <w:rsid w:val="00D310AF"/>
    <w:rsid w:val="00D31978"/>
    <w:rsid w:val="00D31B8F"/>
    <w:rsid w:val="00D3236E"/>
    <w:rsid w:val="00D337BD"/>
    <w:rsid w:val="00D34C21"/>
    <w:rsid w:val="00D35658"/>
    <w:rsid w:val="00D35E55"/>
    <w:rsid w:val="00D366F6"/>
    <w:rsid w:val="00D404B6"/>
    <w:rsid w:val="00D415F6"/>
    <w:rsid w:val="00D41A7A"/>
    <w:rsid w:val="00D42653"/>
    <w:rsid w:val="00D44410"/>
    <w:rsid w:val="00D449B6"/>
    <w:rsid w:val="00D44C9D"/>
    <w:rsid w:val="00D47752"/>
    <w:rsid w:val="00D5102A"/>
    <w:rsid w:val="00D51935"/>
    <w:rsid w:val="00D51DD0"/>
    <w:rsid w:val="00D545DC"/>
    <w:rsid w:val="00D54E17"/>
    <w:rsid w:val="00D57275"/>
    <w:rsid w:val="00D575D1"/>
    <w:rsid w:val="00D57D12"/>
    <w:rsid w:val="00D57E63"/>
    <w:rsid w:val="00D6001D"/>
    <w:rsid w:val="00D60B5A"/>
    <w:rsid w:val="00D619B8"/>
    <w:rsid w:val="00D620A4"/>
    <w:rsid w:val="00D632B8"/>
    <w:rsid w:val="00D63587"/>
    <w:rsid w:val="00D64D75"/>
    <w:rsid w:val="00D66C9E"/>
    <w:rsid w:val="00D729EA"/>
    <w:rsid w:val="00D737DE"/>
    <w:rsid w:val="00D73D7C"/>
    <w:rsid w:val="00D73EB5"/>
    <w:rsid w:val="00D73FD9"/>
    <w:rsid w:val="00D74AC2"/>
    <w:rsid w:val="00D7790D"/>
    <w:rsid w:val="00D80164"/>
    <w:rsid w:val="00D81662"/>
    <w:rsid w:val="00D819C7"/>
    <w:rsid w:val="00D81EEA"/>
    <w:rsid w:val="00D822F2"/>
    <w:rsid w:val="00D8310F"/>
    <w:rsid w:val="00D8701E"/>
    <w:rsid w:val="00D90601"/>
    <w:rsid w:val="00D9166A"/>
    <w:rsid w:val="00D91DAA"/>
    <w:rsid w:val="00D93D02"/>
    <w:rsid w:val="00D9679D"/>
    <w:rsid w:val="00D974EC"/>
    <w:rsid w:val="00DA05EF"/>
    <w:rsid w:val="00DA0689"/>
    <w:rsid w:val="00DA266C"/>
    <w:rsid w:val="00DA3EAF"/>
    <w:rsid w:val="00DA68D9"/>
    <w:rsid w:val="00DB0285"/>
    <w:rsid w:val="00DB0DD8"/>
    <w:rsid w:val="00DB19CB"/>
    <w:rsid w:val="00DB2D54"/>
    <w:rsid w:val="00DB43BC"/>
    <w:rsid w:val="00DB4497"/>
    <w:rsid w:val="00DB47B9"/>
    <w:rsid w:val="00DB6C2B"/>
    <w:rsid w:val="00DB7976"/>
    <w:rsid w:val="00DC17D6"/>
    <w:rsid w:val="00DC3603"/>
    <w:rsid w:val="00DC569F"/>
    <w:rsid w:val="00DC798E"/>
    <w:rsid w:val="00DD1664"/>
    <w:rsid w:val="00DD186A"/>
    <w:rsid w:val="00DD2815"/>
    <w:rsid w:val="00DD3BD4"/>
    <w:rsid w:val="00DD3DCC"/>
    <w:rsid w:val="00DD58C6"/>
    <w:rsid w:val="00DD5C94"/>
    <w:rsid w:val="00DD77B4"/>
    <w:rsid w:val="00DE13E0"/>
    <w:rsid w:val="00DE2749"/>
    <w:rsid w:val="00DE2974"/>
    <w:rsid w:val="00DE2E88"/>
    <w:rsid w:val="00DE3FED"/>
    <w:rsid w:val="00DE48DD"/>
    <w:rsid w:val="00DE61E9"/>
    <w:rsid w:val="00DE639B"/>
    <w:rsid w:val="00DE7383"/>
    <w:rsid w:val="00DE752F"/>
    <w:rsid w:val="00DF40C6"/>
    <w:rsid w:val="00DF43ED"/>
    <w:rsid w:val="00DF4791"/>
    <w:rsid w:val="00DF608E"/>
    <w:rsid w:val="00DF6794"/>
    <w:rsid w:val="00E025BE"/>
    <w:rsid w:val="00E02A6C"/>
    <w:rsid w:val="00E048C1"/>
    <w:rsid w:val="00E04965"/>
    <w:rsid w:val="00E057B2"/>
    <w:rsid w:val="00E0663B"/>
    <w:rsid w:val="00E06C09"/>
    <w:rsid w:val="00E1217C"/>
    <w:rsid w:val="00E1257A"/>
    <w:rsid w:val="00E13610"/>
    <w:rsid w:val="00E14A4E"/>
    <w:rsid w:val="00E15902"/>
    <w:rsid w:val="00E159C5"/>
    <w:rsid w:val="00E16B6A"/>
    <w:rsid w:val="00E177CB"/>
    <w:rsid w:val="00E17D0F"/>
    <w:rsid w:val="00E2067C"/>
    <w:rsid w:val="00E2236C"/>
    <w:rsid w:val="00E226D5"/>
    <w:rsid w:val="00E2358B"/>
    <w:rsid w:val="00E23756"/>
    <w:rsid w:val="00E24921"/>
    <w:rsid w:val="00E27D64"/>
    <w:rsid w:val="00E305CA"/>
    <w:rsid w:val="00E34053"/>
    <w:rsid w:val="00E346B4"/>
    <w:rsid w:val="00E34833"/>
    <w:rsid w:val="00E348DB"/>
    <w:rsid w:val="00E3649E"/>
    <w:rsid w:val="00E3712A"/>
    <w:rsid w:val="00E371BE"/>
    <w:rsid w:val="00E402EA"/>
    <w:rsid w:val="00E41340"/>
    <w:rsid w:val="00E41956"/>
    <w:rsid w:val="00E41D0B"/>
    <w:rsid w:val="00E427D8"/>
    <w:rsid w:val="00E45848"/>
    <w:rsid w:val="00E4783D"/>
    <w:rsid w:val="00E51D26"/>
    <w:rsid w:val="00E52607"/>
    <w:rsid w:val="00E54317"/>
    <w:rsid w:val="00E57B04"/>
    <w:rsid w:val="00E60AB3"/>
    <w:rsid w:val="00E61437"/>
    <w:rsid w:val="00E618EE"/>
    <w:rsid w:val="00E61C90"/>
    <w:rsid w:val="00E62B7E"/>
    <w:rsid w:val="00E62D91"/>
    <w:rsid w:val="00E63CAF"/>
    <w:rsid w:val="00E6613F"/>
    <w:rsid w:val="00E667B8"/>
    <w:rsid w:val="00E701BD"/>
    <w:rsid w:val="00E72881"/>
    <w:rsid w:val="00E74CD2"/>
    <w:rsid w:val="00E74D1B"/>
    <w:rsid w:val="00E75857"/>
    <w:rsid w:val="00E8190E"/>
    <w:rsid w:val="00E81E13"/>
    <w:rsid w:val="00E83EB1"/>
    <w:rsid w:val="00E86E25"/>
    <w:rsid w:val="00E90237"/>
    <w:rsid w:val="00E92BD1"/>
    <w:rsid w:val="00E92E93"/>
    <w:rsid w:val="00E933B7"/>
    <w:rsid w:val="00E96653"/>
    <w:rsid w:val="00E975FD"/>
    <w:rsid w:val="00EA2FA0"/>
    <w:rsid w:val="00EA5799"/>
    <w:rsid w:val="00EA5848"/>
    <w:rsid w:val="00EA60C7"/>
    <w:rsid w:val="00EA77A9"/>
    <w:rsid w:val="00EB1022"/>
    <w:rsid w:val="00EB1058"/>
    <w:rsid w:val="00EB3FDC"/>
    <w:rsid w:val="00EB4C47"/>
    <w:rsid w:val="00EB53BC"/>
    <w:rsid w:val="00EB72C0"/>
    <w:rsid w:val="00EC076C"/>
    <w:rsid w:val="00EC21D5"/>
    <w:rsid w:val="00EC555E"/>
    <w:rsid w:val="00EC794E"/>
    <w:rsid w:val="00ED397B"/>
    <w:rsid w:val="00EE04BF"/>
    <w:rsid w:val="00EE1ABF"/>
    <w:rsid w:val="00EE1DED"/>
    <w:rsid w:val="00EE4016"/>
    <w:rsid w:val="00EE4F40"/>
    <w:rsid w:val="00EE5CD6"/>
    <w:rsid w:val="00EE6022"/>
    <w:rsid w:val="00EE6488"/>
    <w:rsid w:val="00EE6DF4"/>
    <w:rsid w:val="00EE7DA0"/>
    <w:rsid w:val="00EF33E8"/>
    <w:rsid w:val="00EF3740"/>
    <w:rsid w:val="00EF3A5E"/>
    <w:rsid w:val="00EF44F8"/>
    <w:rsid w:val="00EF62EF"/>
    <w:rsid w:val="00EF6FB8"/>
    <w:rsid w:val="00EF787E"/>
    <w:rsid w:val="00EF7CB6"/>
    <w:rsid w:val="00F014AA"/>
    <w:rsid w:val="00F01A11"/>
    <w:rsid w:val="00F01BC2"/>
    <w:rsid w:val="00F01DE7"/>
    <w:rsid w:val="00F02871"/>
    <w:rsid w:val="00F02D4F"/>
    <w:rsid w:val="00F031D9"/>
    <w:rsid w:val="00F03471"/>
    <w:rsid w:val="00F05D29"/>
    <w:rsid w:val="00F0690C"/>
    <w:rsid w:val="00F06EBC"/>
    <w:rsid w:val="00F1126C"/>
    <w:rsid w:val="00F11F22"/>
    <w:rsid w:val="00F125F7"/>
    <w:rsid w:val="00F12CEC"/>
    <w:rsid w:val="00F135E7"/>
    <w:rsid w:val="00F13BA3"/>
    <w:rsid w:val="00F144D1"/>
    <w:rsid w:val="00F14FD0"/>
    <w:rsid w:val="00F15C0C"/>
    <w:rsid w:val="00F15FD9"/>
    <w:rsid w:val="00F16518"/>
    <w:rsid w:val="00F16D3F"/>
    <w:rsid w:val="00F1746F"/>
    <w:rsid w:val="00F203AF"/>
    <w:rsid w:val="00F2141E"/>
    <w:rsid w:val="00F22D51"/>
    <w:rsid w:val="00F2392A"/>
    <w:rsid w:val="00F2546E"/>
    <w:rsid w:val="00F25BA1"/>
    <w:rsid w:val="00F26193"/>
    <w:rsid w:val="00F262B3"/>
    <w:rsid w:val="00F263B1"/>
    <w:rsid w:val="00F3042B"/>
    <w:rsid w:val="00F311BB"/>
    <w:rsid w:val="00F32874"/>
    <w:rsid w:val="00F3386E"/>
    <w:rsid w:val="00F33F2D"/>
    <w:rsid w:val="00F343B0"/>
    <w:rsid w:val="00F3516E"/>
    <w:rsid w:val="00F362F3"/>
    <w:rsid w:val="00F40B4E"/>
    <w:rsid w:val="00F4161B"/>
    <w:rsid w:val="00F423EF"/>
    <w:rsid w:val="00F449BF"/>
    <w:rsid w:val="00F45F75"/>
    <w:rsid w:val="00F467B2"/>
    <w:rsid w:val="00F4726F"/>
    <w:rsid w:val="00F4739F"/>
    <w:rsid w:val="00F478B1"/>
    <w:rsid w:val="00F50689"/>
    <w:rsid w:val="00F50FB1"/>
    <w:rsid w:val="00F51278"/>
    <w:rsid w:val="00F517BB"/>
    <w:rsid w:val="00F5237D"/>
    <w:rsid w:val="00F52451"/>
    <w:rsid w:val="00F5247C"/>
    <w:rsid w:val="00F5306D"/>
    <w:rsid w:val="00F545BA"/>
    <w:rsid w:val="00F54F64"/>
    <w:rsid w:val="00F54FCF"/>
    <w:rsid w:val="00F57621"/>
    <w:rsid w:val="00F62F02"/>
    <w:rsid w:val="00F6328E"/>
    <w:rsid w:val="00F64E55"/>
    <w:rsid w:val="00F66020"/>
    <w:rsid w:val="00F714DC"/>
    <w:rsid w:val="00F71757"/>
    <w:rsid w:val="00F71D4E"/>
    <w:rsid w:val="00F722EB"/>
    <w:rsid w:val="00F7396F"/>
    <w:rsid w:val="00F7427F"/>
    <w:rsid w:val="00F74789"/>
    <w:rsid w:val="00F7577A"/>
    <w:rsid w:val="00F758AE"/>
    <w:rsid w:val="00F75FE3"/>
    <w:rsid w:val="00F76706"/>
    <w:rsid w:val="00F76F48"/>
    <w:rsid w:val="00F80E5C"/>
    <w:rsid w:val="00F82550"/>
    <w:rsid w:val="00F84C28"/>
    <w:rsid w:val="00F853A4"/>
    <w:rsid w:val="00F85942"/>
    <w:rsid w:val="00F87506"/>
    <w:rsid w:val="00F87594"/>
    <w:rsid w:val="00F90829"/>
    <w:rsid w:val="00F91384"/>
    <w:rsid w:val="00F93276"/>
    <w:rsid w:val="00F94624"/>
    <w:rsid w:val="00F94ECD"/>
    <w:rsid w:val="00F95B2C"/>
    <w:rsid w:val="00F963FA"/>
    <w:rsid w:val="00F9643A"/>
    <w:rsid w:val="00F96668"/>
    <w:rsid w:val="00F96D5F"/>
    <w:rsid w:val="00F9749E"/>
    <w:rsid w:val="00FA08E9"/>
    <w:rsid w:val="00FA331B"/>
    <w:rsid w:val="00FA3A55"/>
    <w:rsid w:val="00FA463E"/>
    <w:rsid w:val="00FA47B1"/>
    <w:rsid w:val="00FA63E2"/>
    <w:rsid w:val="00FB0446"/>
    <w:rsid w:val="00FB096B"/>
    <w:rsid w:val="00FB10A6"/>
    <w:rsid w:val="00FB5931"/>
    <w:rsid w:val="00FB6039"/>
    <w:rsid w:val="00FC2F4A"/>
    <w:rsid w:val="00FC4981"/>
    <w:rsid w:val="00FC4C8B"/>
    <w:rsid w:val="00FC55D0"/>
    <w:rsid w:val="00FC5AB9"/>
    <w:rsid w:val="00FC6CFF"/>
    <w:rsid w:val="00FD07F7"/>
    <w:rsid w:val="00FD20F6"/>
    <w:rsid w:val="00FD222D"/>
    <w:rsid w:val="00FE05BE"/>
    <w:rsid w:val="00FE0798"/>
    <w:rsid w:val="00FE08DA"/>
    <w:rsid w:val="00FE09B9"/>
    <w:rsid w:val="00FE1AF1"/>
    <w:rsid w:val="00FE2233"/>
    <w:rsid w:val="00FE380B"/>
    <w:rsid w:val="00FE4F3A"/>
    <w:rsid w:val="00FE5D3C"/>
    <w:rsid w:val="00FE779D"/>
    <w:rsid w:val="00FF1FBE"/>
    <w:rsid w:val="00FF32D4"/>
    <w:rsid w:val="00FF47BF"/>
    <w:rsid w:val="00FF4DCD"/>
    <w:rsid w:val="00FF67D4"/>
    <w:rsid w:val="00FF67F0"/>
    <w:rsid w:val="00FF78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909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="260" w:after="260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05E3"/>
    <w:pPr>
      <w:spacing w:before="0" w:after="0" w:line="360" w:lineRule="auto"/>
    </w:pPr>
    <w:rPr>
      <w:rFonts w:ascii="Times New Roman" w:eastAsia="仿宋" w:hAnsi="Times New Roman" w:cs="Times New Roman"/>
      <w:sz w:val="24"/>
      <w:szCs w:val="24"/>
    </w:rPr>
  </w:style>
  <w:style w:type="paragraph" w:styleId="1">
    <w:name w:val="heading 1"/>
    <w:aliases w:val="编号标题 1,H1,H11,H12,H13,H14,H15,H16,H17,H18,H19,H110,H111,H112,H121,H131,H141,H151,H161,H171,H181,H191,H1101,H1111,H113,H122,H132,H142,H152,H162,H172,H182,H192,H1102,H1112,H1121,H1211,H1311,H1411,H1511,H1611,H1711,H1811,H1911,H11011,H11111,H114,H123"/>
    <w:basedOn w:val="a"/>
    <w:next w:val="a"/>
    <w:link w:val="1Char"/>
    <w:qFormat/>
    <w:rsid w:val="00394452"/>
    <w:pPr>
      <w:keepNext/>
      <w:keepLines/>
      <w:numPr>
        <w:numId w:val="2"/>
      </w:numPr>
      <w:spacing w:before="340" w:after="330" w:line="578" w:lineRule="auto"/>
      <w:outlineLvl w:val="0"/>
    </w:pPr>
    <w:rPr>
      <w:rFonts w:ascii="Arial" w:eastAsia="黑体" w:hAnsi="Arial"/>
      <w:b/>
      <w:kern w:val="44"/>
      <w:sz w:val="32"/>
      <w:szCs w:val="44"/>
    </w:rPr>
  </w:style>
  <w:style w:type="paragraph" w:styleId="20">
    <w:name w:val="heading 2"/>
    <w:aliases w:val="Heading 2 Char Char,h2,H2,Titre2,Heading 2 Hidden,Heading 2 CCBS,sect 1.2,PIM2,heading 2,Titre3,HD2,H21,sect 1.21,H22,sect 1.22,H211,sect 1.211,H23,sect 1.23,H212,sect 1.212,第一章 标题 2,DO,sect 3.1,Underrubrik1,prop2,2nd level,2,Header 2,l2,Head 2,chn"/>
    <w:basedOn w:val="a"/>
    <w:next w:val="a"/>
    <w:link w:val="2Char"/>
    <w:unhideWhenUsed/>
    <w:qFormat/>
    <w:rsid w:val="00AA05E3"/>
    <w:pPr>
      <w:keepNext/>
      <w:keepLines/>
      <w:tabs>
        <w:tab w:val="left" w:pos="432"/>
      </w:tabs>
      <w:spacing w:before="260" w:after="260" w:line="415" w:lineRule="auto"/>
      <w:outlineLvl w:val="1"/>
    </w:pPr>
    <w:rPr>
      <w:rFonts w:ascii="Arial" w:eastAsia="黑体" w:hAnsi="Arial"/>
      <w:sz w:val="30"/>
      <w:szCs w:val="28"/>
    </w:rPr>
  </w:style>
  <w:style w:type="paragraph" w:styleId="30">
    <w:name w:val="heading 3"/>
    <w:aliases w:val="sect1.2.3,Bold Head,bh,H3,H31,H32,H33,H34,H35,H36,H37,H38,H39,H310,H311,H321,H331,H341,H351,H361,H371,H381,H391,H3101,H312,H322,H332,H342,H352,H362,H372,H382,H392,H3102,H3111,H3211,H3311,H3411,H3511,H3611,H3711,H3811,H3911,H31011,H313,H323,H333,h3"/>
    <w:basedOn w:val="a"/>
    <w:next w:val="a"/>
    <w:link w:val="3Char"/>
    <w:semiHidden/>
    <w:unhideWhenUsed/>
    <w:qFormat/>
    <w:rsid w:val="00AA05E3"/>
    <w:pPr>
      <w:keepNext/>
      <w:keepLines/>
      <w:tabs>
        <w:tab w:val="left" w:pos="432"/>
      </w:tabs>
      <w:snapToGrid w:val="0"/>
      <w:spacing w:before="260" w:after="260" w:line="415" w:lineRule="auto"/>
      <w:outlineLvl w:val="2"/>
    </w:pPr>
    <w:rPr>
      <w:rFonts w:ascii="Arial" w:eastAsia="黑体" w:hAnsi="Arial"/>
      <w:szCs w:val="32"/>
    </w:rPr>
  </w:style>
  <w:style w:type="paragraph" w:styleId="4">
    <w:name w:val="heading 4"/>
    <w:aliases w:val="编号标题 4,H4,H41,H42,H43,H44,H45,H46,H47,H48,H49,H410,H411,H421,H431,H441,H451,H461,H471,H481,H491,H4101,H412,H422,H432,H442,H452,H462,H472,H482,H492,H4102,H4111,H4211,H4311,H4411,H4511,H4611,H4711,H4811,H4911,H41011,H413,H423,H433,H443,H453,H463,H473"/>
    <w:basedOn w:val="a"/>
    <w:next w:val="a"/>
    <w:link w:val="4Char"/>
    <w:qFormat/>
    <w:rsid w:val="00B055DE"/>
    <w:pPr>
      <w:keepNext/>
      <w:keepLines/>
      <w:numPr>
        <w:numId w:val="3"/>
      </w:numPr>
      <w:spacing w:before="280" w:after="290" w:line="376" w:lineRule="auto"/>
      <w:outlineLvl w:val="3"/>
    </w:pPr>
    <w:rPr>
      <w:rFonts w:ascii="Arial" w:eastAsia="黑体" w:hAnsi="Arial"/>
      <w:bCs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136DB6"/>
    <w:pPr>
      <w:keepNext/>
      <w:keepLines/>
      <w:numPr>
        <w:numId w:val="14"/>
      </w:numPr>
      <w:spacing w:before="280" w:after="290" w:line="376" w:lineRule="auto"/>
      <w:outlineLvl w:val="4"/>
    </w:pPr>
    <w:rPr>
      <w:rFonts w:eastAsia="黑体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D32D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4">
    <w:name w:val="表格正文"/>
    <w:basedOn w:val="a"/>
    <w:autoRedefine/>
    <w:qFormat/>
    <w:rsid w:val="00916B53"/>
    <w:pPr>
      <w:spacing w:line="240" w:lineRule="auto"/>
    </w:pPr>
    <w:rPr>
      <w:szCs w:val="21"/>
    </w:rPr>
  </w:style>
  <w:style w:type="paragraph" w:customStyle="1" w:styleId="a5">
    <w:name w:val="表格标题"/>
    <w:basedOn w:val="a4"/>
    <w:next w:val="a4"/>
    <w:qFormat/>
    <w:rsid w:val="00646B42"/>
    <w:rPr>
      <w:b/>
    </w:rPr>
  </w:style>
  <w:style w:type="paragraph" w:customStyle="1" w:styleId="a6">
    <w:name w:val="数据库表"/>
    <w:autoRedefine/>
    <w:qFormat/>
    <w:rsid w:val="000A7434"/>
    <w:pPr>
      <w:spacing w:before="0" w:after="0"/>
    </w:pPr>
    <w:rPr>
      <w:rFonts w:ascii="Times New Roman" w:eastAsia="宋体" w:hAnsi="Times New Roman" w:cs="Times New Roman"/>
      <w:szCs w:val="21"/>
    </w:rPr>
  </w:style>
  <w:style w:type="character" w:customStyle="1" w:styleId="1Char">
    <w:name w:val="标题 1 Char"/>
    <w:aliases w:val="编号标题 1 Char,H1 Char,H11 Char,H12 Char,H13 Char,H14 Char,H15 Char,H16 Char,H17 Char,H18 Char,H19 Char,H110 Char,H111 Char,H112 Char,H121 Char,H131 Char,H141 Char,H151 Char,H161 Char,H171 Char,H181 Char,H191 Char,H1101 Char,H1111 Char,H113 Char"/>
    <w:basedOn w:val="a0"/>
    <w:link w:val="1"/>
    <w:rsid w:val="00394452"/>
    <w:rPr>
      <w:rFonts w:ascii="Arial" w:eastAsia="黑体" w:hAnsi="Arial" w:cs="Times New Roman"/>
      <w:b/>
      <w:kern w:val="44"/>
      <w:sz w:val="32"/>
      <w:szCs w:val="44"/>
    </w:rPr>
  </w:style>
  <w:style w:type="paragraph" w:customStyle="1" w:styleId="a7">
    <w:name w:val="表格"/>
    <w:basedOn w:val="a"/>
    <w:qFormat/>
    <w:rsid w:val="00664AA9"/>
  </w:style>
  <w:style w:type="character" w:customStyle="1" w:styleId="4Char">
    <w:name w:val="标题 4 Char"/>
    <w:aliases w:val="编号标题 4 Char,H4 Char,H41 Char,H42 Char,H43 Char,H44 Char,H45 Char,H46 Char,H47 Char,H48 Char,H49 Char,H410 Char,H411 Char,H421 Char,H431 Char,H441 Char,H451 Char,H461 Char,H471 Char,H481 Char,H491 Char,H4101 Char,H412 Char,H422 Char,H432 Char"/>
    <w:basedOn w:val="a0"/>
    <w:link w:val="4"/>
    <w:rsid w:val="00B055DE"/>
    <w:rPr>
      <w:rFonts w:ascii="Arial" w:eastAsia="黑体" w:hAnsi="Arial" w:cs="Times New Roman"/>
      <w:bCs/>
      <w:sz w:val="24"/>
      <w:szCs w:val="32"/>
    </w:rPr>
  </w:style>
  <w:style w:type="paragraph" w:styleId="a8">
    <w:name w:val="header"/>
    <w:basedOn w:val="a"/>
    <w:link w:val="Char"/>
    <w:uiPriority w:val="99"/>
    <w:semiHidden/>
    <w:unhideWhenUsed/>
    <w:rsid w:val="00AA05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semiHidden/>
    <w:rsid w:val="00AA05E3"/>
    <w:rPr>
      <w:sz w:val="18"/>
      <w:szCs w:val="18"/>
    </w:rPr>
  </w:style>
  <w:style w:type="paragraph" w:styleId="a9">
    <w:name w:val="footer"/>
    <w:basedOn w:val="a"/>
    <w:link w:val="Char0"/>
    <w:uiPriority w:val="99"/>
    <w:semiHidden/>
    <w:unhideWhenUsed/>
    <w:rsid w:val="00AA05E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semiHidden/>
    <w:rsid w:val="00AA05E3"/>
    <w:rPr>
      <w:sz w:val="18"/>
      <w:szCs w:val="18"/>
    </w:rPr>
  </w:style>
  <w:style w:type="character" w:customStyle="1" w:styleId="2Char">
    <w:name w:val="标题 2 Char"/>
    <w:aliases w:val="Heading 2 Char Char Char,h2 Char,H2 Char,Titre2 Char,Heading 2 Hidden Char,Heading 2 CCBS Char,sect 1.2 Char,PIM2 Char,heading 2 Char,Titre3 Char,HD2 Char,H21 Char,sect 1.21 Char,H22 Char,sect 1.22 Char,H211 Char,sect 1.211 Char,H23 Char"/>
    <w:basedOn w:val="a0"/>
    <w:link w:val="20"/>
    <w:rsid w:val="00AA05E3"/>
    <w:rPr>
      <w:rFonts w:ascii="Arial" w:eastAsia="黑体" w:hAnsi="Arial" w:cs="Times New Roman"/>
      <w:sz w:val="30"/>
      <w:szCs w:val="28"/>
    </w:rPr>
  </w:style>
  <w:style w:type="character" w:customStyle="1" w:styleId="3Char">
    <w:name w:val="标题 3 Char"/>
    <w:aliases w:val="sect1.2.3 Char,Bold Head Char,bh Char,H3 Char,H31 Char,H32 Char,H33 Char,H34 Char,H35 Char,H36 Char,H37 Char,H38 Char,H39 Char,H310 Char,H311 Char,H321 Char,H331 Char,H341 Char,H351 Char,H361 Char,H371 Char,H381 Char,H391 Char,H3101 Char"/>
    <w:basedOn w:val="a0"/>
    <w:link w:val="30"/>
    <w:semiHidden/>
    <w:rsid w:val="00AA05E3"/>
    <w:rPr>
      <w:rFonts w:ascii="Arial" w:eastAsia="黑体" w:hAnsi="Arial" w:cs="Times New Roman"/>
      <w:sz w:val="24"/>
      <w:szCs w:val="32"/>
    </w:rPr>
  </w:style>
  <w:style w:type="paragraph" w:customStyle="1" w:styleId="10">
    <w:name w:val="列出段落1"/>
    <w:basedOn w:val="a"/>
    <w:uiPriority w:val="34"/>
    <w:qFormat/>
    <w:rsid w:val="00AA05E3"/>
    <w:pPr>
      <w:ind w:firstLineChars="200" w:firstLine="420"/>
    </w:pPr>
  </w:style>
  <w:style w:type="paragraph" w:styleId="aa">
    <w:name w:val="Document Map"/>
    <w:basedOn w:val="a"/>
    <w:link w:val="Char1"/>
    <w:uiPriority w:val="99"/>
    <w:semiHidden/>
    <w:unhideWhenUsed/>
    <w:rsid w:val="00AA05E3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a"/>
    <w:uiPriority w:val="99"/>
    <w:semiHidden/>
    <w:rsid w:val="00AA05E3"/>
    <w:rPr>
      <w:rFonts w:ascii="宋体" w:eastAsia="宋体" w:hAnsi="Times New Roman" w:cs="Times New Roman"/>
      <w:sz w:val="18"/>
      <w:szCs w:val="18"/>
    </w:rPr>
  </w:style>
  <w:style w:type="paragraph" w:styleId="ab">
    <w:name w:val="Balloon Text"/>
    <w:basedOn w:val="a"/>
    <w:link w:val="Char2"/>
    <w:uiPriority w:val="99"/>
    <w:semiHidden/>
    <w:unhideWhenUsed/>
    <w:rsid w:val="00AA05E3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b"/>
    <w:uiPriority w:val="99"/>
    <w:semiHidden/>
    <w:rsid w:val="00AA05E3"/>
    <w:rPr>
      <w:rFonts w:ascii="Times New Roman" w:eastAsia="仿宋" w:hAnsi="Times New Roman" w:cs="Times New Roman"/>
      <w:sz w:val="18"/>
      <w:szCs w:val="18"/>
    </w:rPr>
  </w:style>
  <w:style w:type="paragraph" w:customStyle="1" w:styleId="3">
    <w:name w:val="标题3"/>
    <w:basedOn w:val="30"/>
    <w:link w:val="3Char0"/>
    <w:qFormat/>
    <w:rsid w:val="00370C05"/>
    <w:pPr>
      <w:numPr>
        <w:ilvl w:val="2"/>
        <w:numId w:val="2"/>
      </w:numPr>
    </w:pPr>
    <w:rPr>
      <w:b/>
    </w:rPr>
  </w:style>
  <w:style w:type="character" w:customStyle="1" w:styleId="3Char0">
    <w:name w:val="标题3 Char"/>
    <w:basedOn w:val="3Char"/>
    <w:link w:val="3"/>
    <w:rsid w:val="00370C05"/>
    <w:rPr>
      <w:b/>
    </w:rPr>
  </w:style>
  <w:style w:type="paragraph" w:styleId="ac">
    <w:name w:val="List Paragraph"/>
    <w:basedOn w:val="a"/>
    <w:uiPriority w:val="34"/>
    <w:qFormat/>
    <w:rsid w:val="00220951"/>
    <w:pPr>
      <w:ind w:firstLineChars="200" w:firstLine="420"/>
    </w:pPr>
  </w:style>
  <w:style w:type="paragraph" w:customStyle="1" w:styleId="2">
    <w:name w:val="标题2"/>
    <w:basedOn w:val="20"/>
    <w:link w:val="2Char0"/>
    <w:qFormat/>
    <w:rsid w:val="00720732"/>
    <w:pPr>
      <w:numPr>
        <w:ilvl w:val="1"/>
        <w:numId w:val="2"/>
      </w:numPr>
    </w:pPr>
    <w:rPr>
      <w:b/>
    </w:rPr>
  </w:style>
  <w:style w:type="paragraph" w:styleId="ad">
    <w:name w:val="Title"/>
    <w:basedOn w:val="a"/>
    <w:next w:val="a"/>
    <w:link w:val="Char3"/>
    <w:uiPriority w:val="10"/>
    <w:qFormat/>
    <w:rsid w:val="001B4B8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0">
    <w:name w:val="标题2 Char"/>
    <w:basedOn w:val="2Char"/>
    <w:link w:val="2"/>
    <w:rsid w:val="00720732"/>
    <w:rPr>
      <w:b/>
    </w:rPr>
  </w:style>
  <w:style w:type="character" w:customStyle="1" w:styleId="Char3">
    <w:name w:val="标题 Char"/>
    <w:basedOn w:val="a0"/>
    <w:link w:val="ad"/>
    <w:uiPriority w:val="10"/>
    <w:rsid w:val="001B4B80"/>
    <w:rPr>
      <w:rFonts w:asciiTheme="majorHAnsi" w:eastAsia="宋体" w:hAnsiTheme="majorHAnsi" w:cstheme="majorBidi"/>
      <w:b/>
      <w:bCs/>
      <w:sz w:val="32"/>
      <w:szCs w:val="32"/>
    </w:rPr>
  </w:style>
  <w:style w:type="character" w:styleId="ae">
    <w:name w:val="annotation reference"/>
    <w:basedOn w:val="a0"/>
    <w:uiPriority w:val="99"/>
    <w:semiHidden/>
    <w:unhideWhenUsed/>
    <w:rsid w:val="00B576FA"/>
    <w:rPr>
      <w:sz w:val="21"/>
      <w:szCs w:val="21"/>
    </w:rPr>
  </w:style>
  <w:style w:type="paragraph" w:styleId="af">
    <w:name w:val="annotation text"/>
    <w:basedOn w:val="a"/>
    <w:link w:val="Char4"/>
    <w:uiPriority w:val="99"/>
    <w:semiHidden/>
    <w:unhideWhenUsed/>
    <w:rsid w:val="00B576FA"/>
  </w:style>
  <w:style w:type="character" w:customStyle="1" w:styleId="Char4">
    <w:name w:val="批注文字 Char"/>
    <w:basedOn w:val="a0"/>
    <w:link w:val="af"/>
    <w:uiPriority w:val="99"/>
    <w:semiHidden/>
    <w:rsid w:val="00B576FA"/>
    <w:rPr>
      <w:rFonts w:ascii="Times New Roman" w:eastAsia="仿宋" w:hAnsi="Times New Roman" w:cs="Times New Roman"/>
      <w:sz w:val="24"/>
      <w:szCs w:val="24"/>
    </w:rPr>
  </w:style>
  <w:style w:type="paragraph" w:styleId="af0">
    <w:name w:val="annotation subject"/>
    <w:basedOn w:val="af"/>
    <w:next w:val="af"/>
    <w:link w:val="Char5"/>
    <w:uiPriority w:val="99"/>
    <w:semiHidden/>
    <w:unhideWhenUsed/>
    <w:rsid w:val="00B576FA"/>
    <w:rPr>
      <w:b/>
      <w:bCs/>
    </w:rPr>
  </w:style>
  <w:style w:type="character" w:customStyle="1" w:styleId="Char5">
    <w:name w:val="批注主题 Char"/>
    <w:basedOn w:val="Char4"/>
    <w:link w:val="af0"/>
    <w:uiPriority w:val="99"/>
    <w:semiHidden/>
    <w:rsid w:val="00B576FA"/>
    <w:rPr>
      <w:b/>
      <w:bCs/>
    </w:rPr>
  </w:style>
  <w:style w:type="character" w:customStyle="1" w:styleId="5Char">
    <w:name w:val="标题 5 Char"/>
    <w:basedOn w:val="a0"/>
    <w:link w:val="5"/>
    <w:uiPriority w:val="9"/>
    <w:rsid w:val="00136DB6"/>
    <w:rPr>
      <w:rFonts w:ascii="Times New Roman" w:eastAsia="黑体" w:hAnsi="Times New Roman" w:cs="Times New Roman"/>
      <w:b/>
      <w:bCs/>
      <w:szCs w:val="28"/>
    </w:rPr>
  </w:style>
  <w:style w:type="character" w:styleId="af1">
    <w:name w:val="Hyperlink"/>
    <w:basedOn w:val="a0"/>
    <w:uiPriority w:val="99"/>
    <w:unhideWhenUsed/>
    <w:rsid w:val="00FC6CFF"/>
    <w:rPr>
      <w:color w:val="0000FF" w:themeColor="hyperlink"/>
      <w:u w:val="single"/>
    </w:rPr>
  </w:style>
  <w:style w:type="character" w:styleId="af2">
    <w:name w:val="FollowedHyperlink"/>
    <w:basedOn w:val="a0"/>
    <w:uiPriority w:val="99"/>
    <w:semiHidden/>
    <w:unhideWhenUsed/>
    <w:rsid w:val="00FC6CFF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778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1.vsdx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emf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package" Target="embeddings/Microsoft_Visio___4.vsdx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emf"/><Relationship Id="rId63" Type="http://schemas.openxmlformats.org/officeDocument/2006/relationships/image" Target="media/image49.emf"/><Relationship Id="rId68" Type="http://schemas.openxmlformats.org/officeDocument/2006/relationships/package" Target="embeddings/Microsoft_Office_Excel____8.xlsx"/><Relationship Id="rId76" Type="http://schemas.openxmlformats.org/officeDocument/2006/relationships/image" Target="media/image58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package" Target="embeddings/Microsoft_Visio___3.vsdx"/><Relationship Id="rId45" Type="http://schemas.openxmlformats.org/officeDocument/2006/relationships/image" Target="media/image33.png"/><Relationship Id="rId53" Type="http://schemas.openxmlformats.org/officeDocument/2006/relationships/image" Target="media/image41.emf"/><Relationship Id="rId58" Type="http://schemas.openxmlformats.org/officeDocument/2006/relationships/image" Target="media/image44.png"/><Relationship Id="rId66" Type="http://schemas.openxmlformats.org/officeDocument/2006/relationships/package" Target="embeddings/Microsoft_Office_Excel____7.xlsx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comments" Target="comments.xml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emf"/><Relationship Id="rId48" Type="http://schemas.openxmlformats.org/officeDocument/2006/relationships/image" Target="media/image36.png"/><Relationship Id="rId56" Type="http://schemas.openxmlformats.org/officeDocument/2006/relationships/package" Target="embeddings/Microsoft_Visio___6.vsdx"/><Relationship Id="rId64" Type="http://schemas.openxmlformats.org/officeDocument/2006/relationships/oleObject" Target="embeddings/Microsoft_Office_Excel_97-2003____1.xls"/><Relationship Id="rId69" Type="http://schemas.openxmlformats.org/officeDocument/2006/relationships/image" Target="media/image52.emf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1.emf"/><Relationship Id="rId20" Type="http://schemas.openxmlformats.org/officeDocument/2006/relationships/image" Target="media/image11.png"/><Relationship Id="rId41" Type="http://schemas.openxmlformats.org/officeDocument/2006/relationships/image" Target="media/image31.emf"/><Relationship Id="rId54" Type="http://schemas.openxmlformats.org/officeDocument/2006/relationships/oleObject" Target="embeddings/oleObject1.bin"/><Relationship Id="rId62" Type="http://schemas.openxmlformats.org/officeDocument/2006/relationships/image" Target="media/image48.png"/><Relationship Id="rId70" Type="http://schemas.openxmlformats.org/officeDocument/2006/relationships/package" Target="embeddings/Microsoft_Office_Excel____9.xlsx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__2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package" Target="embeddings/Microsoft_Visio___5.vsdx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0.emf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F9ACFFD-D5CE-451D-B485-58AC3746C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4673</TotalTime>
  <Pages>78</Pages>
  <Words>3907</Words>
  <Characters>22270</Characters>
  <Application>Microsoft Office Word</Application>
  <DocSecurity>0</DocSecurity>
  <Lines>185</Lines>
  <Paragraphs>52</Paragraphs>
  <ScaleCrop>false</ScaleCrop>
  <Company/>
  <LinksUpToDate>false</LinksUpToDate>
  <CharactersWithSpaces>26125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chujiayi</dc:creator>
  <cp:lastModifiedBy>chujiayi</cp:lastModifiedBy>
  <cp:revision>1300</cp:revision>
  <dcterms:created xsi:type="dcterms:W3CDTF">2015-08-09T10:35:00Z</dcterms:created>
  <dcterms:modified xsi:type="dcterms:W3CDTF">2015-08-28T03:43:00Z</dcterms:modified>
</cp:coreProperties>
</file>